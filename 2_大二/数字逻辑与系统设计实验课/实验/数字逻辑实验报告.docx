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C964EF" w14:textId="77777777" w:rsidR="00B10B64" w:rsidRPr="005304CE" w:rsidRDefault="00B10B64" w:rsidP="00B10B64">
      <w:pPr>
        <w:rPr>
          <w:sz w:val="18"/>
        </w:rPr>
      </w:pPr>
      <w:r w:rsidRPr="005304CE">
        <w:rPr>
          <w:noProof/>
        </w:rPr>
        <w:drawing>
          <wp:inline distT="0" distB="0" distL="0" distR="0" wp14:anchorId="6EFC3DA7" wp14:editId="5DD62E12">
            <wp:extent cx="756139" cy="765810"/>
            <wp:effectExtent l="0" t="0" r="6350" b="0"/>
            <wp:docPr id="5" name="图片 5" descr="广东工业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广东工业大学校徽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61" cy="76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E078" w14:textId="77777777" w:rsidR="00B10B64" w:rsidRPr="005304CE" w:rsidRDefault="00B10B64" w:rsidP="00B10B64">
      <w:pPr>
        <w:jc w:val="center"/>
        <w:rPr>
          <w:sz w:val="110"/>
        </w:rPr>
      </w:pPr>
      <w:r w:rsidRPr="005304CE">
        <w:rPr>
          <w:noProof/>
          <w:sz w:val="110"/>
        </w:rPr>
        <w:drawing>
          <wp:inline distT="0" distB="0" distL="0" distR="0" wp14:anchorId="7CB252DC" wp14:editId="00ABACBD">
            <wp:extent cx="3721100" cy="1052830"/>
            <wp:effectExtent l="0" t="0" r="0" b="0"/>
            <wp:docPr id="4" name="图片 4" descr="xiao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xiaomi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258D" w14:textId="77777777" w:rsidR="00B10B64" w:rsidRDefault="00B10B64" w:rsidP="00B10B64">
      <w:pPr>
        <w:snapToGrid w:val="0"/>
        <w:jc w:val="center"/>
        <w:rPr>
          <w:bCs/>
          <w:kern w:val="0"/>
          <w:sz w:val="44"/>
          <w:szCs w:val="44"/>
        </w:rPr>
      </w:pPr>
    </w:p>
    <w:p w14:paraId="73165069" w14:textId="77777777" w:rsidR="00B10B64" w:rsidRDefault="00B10B64" w:rsidP="00B10B64">
      <w:pPr>
        <w:spacing w:line="480" w:lineRule="auto"/>
        <w:jc w:val="center"/>
        <w:rPr>
          <w:rFonts w:eastAsia="黑体"/>
          <w:b/>
          <w:sz w:val="52"/>
          <w:szCs w:val="52"/>
        </w:rPr>
      </w:pPr>
      <w:r>
        <w:rPr>
          <w:rFonts w:eastAsia="黑体" w:hint="eastAsia"/>
          <w:b/>
          <w:sz w:val="52"/>
          <w:szCs w:val="52"/>
        </w:rPr>
        <w:t>数字逻辑与系统设计</w:t>
      </w:r>
    </w:p>
    <w:p w14:paraId="3A17C335" w14:textId="77777777" w:rsidR="00B10B64" w:rsidRPr="005304CE" w:rsidRDefault="00B10B64" w:rsidP="00B10B64">
      <w:pPr>
        <w:spacing w:line="480" w:lineRule="auto"/>
        <w:jc w:val="center"/>
        <w:rPr>
          <w:rFonts w:eastAsia="黑体"/>
          <w:b/>
          <w:sz w:val="52"/>
          <w:szCs w:val="52"/>
        </w:rPr>
      </w:pPr>
      <w:r>
        <w:rPr>
          <w:rFonts w:eastAsia="黑体" w:hint="eastAsia"/>
          <w:b/>
          <w:sz w:val="52"/>
          <w:szCs w:val="52"/>
        </w:rPr>
        <w:t>实验报告</w:t>
      </w:r>
    </w:p>
    <w:p w14:paraId="3CA893DB" w14:textId="77777777" w:rsidR="00B10B64" w:rsidRPr="00B10B64" w:rsidRDefault="00B10B64" w:rsidP="00B10B64">
      <w:pPr>
        <w:snapToGrid w:val="0"/>
        <w:rPr>
          <w:sz w:val="32"/>
        </w:rPr>
      </w:pPr>
    </w:p>
    <w:p w14:paraId="2A3D1CF7" w14:textId="39B40AE6" w:rsidR="00B10B64" w:rsidRPr="005304CE" w:rsidRDefault="00B10B64" w:rsidP="00B10B64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5304CE">
        <w:rPr>
          <w:rFonts w:eastAsia="黑体" w:hint="eastAsia"/>
          <w:b/>
          <w:sz w:val="32"/>
          <w:szCs w:val="32"/>
        </w:rPr>
        <w:t>学院</w:t>
      </w:r>
      <w:r w:rsidR="00F105B0">
        <w:rPr>
          <w:rFonts w:eastAsia="黑体" w:hint="eastAsia"/>
          <w:b/>
          <w:sz w:val="32"/>
          <w:szCs w:val="32"/>
        </w:rPr>
        <w:t xml:space="preserve"> </w:t>
      </w:r>
      <w:r w:rsidR="00F105B0" w:rsidRPr="00F105B0">
        <w:rPr>
          <w:rFonts w:eastAsia="黑体" w:hint="eastAsia"/>
          <w:b/>
          <w:sz w:val="32"/>
          <w:szCs w:val="32"/>
          <w:u w:val="single"/>
        </w:rPr>
        <w:t xml:space="preserve">        </w:t>
      </w:r>
      <w:r w:rsidR="00F105B0">
        <w:rPr>
          <w:rFonts w:eastAsia="黑体" w:hint="eastAsia"/>
          <w:b/>
          <w:sz w:val="32"/>
          <w:szCs w:val="32"/>
          <w:u w:val="single"/>
        </w:rPr>
        <w:t>先进制造</w:t>
      </w:r>
      <w:r w:rsidRPr="005304CE">
        <w:rPr>
          <w:rFonts w:eastAsia="黑体" w:hint="eastAsia"/>
          <w:b/>
          <w:sz w:val="32"/>
          <w:szCs w:val="32"/>
          <w:u w:val="single"/>
        </w:rPr>
        <w:t>学院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058CF27F" w14:textId="4F20635B" w:rsidR="00B10B64" w:rsidRPr="005304CE" w:rsidRDefault="00B10B64" w:rsidP="00B10B64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5304CE">
        <w:rPr>
          <w:rFonts w:eastAsia="黑体" w:hint="eastAsia"/>
          <w:b/>
          <w:sz w:val="32"/>
          <w:szCs w:val="32"/>
        </w:rPr>
        <w:t>专业</w:t>
      </w:r>
      <w:r w:rsidR="00F105B0" w:rsidRPr="00F105B0">
        <w:rPr>
          <w:rFonts w:eastAsia="黑体" w:hint="eastAsia"/>
          <w:b/>
          <w:sz w:val="32"/>
          <w:szCs w:val="32"/>
          <w:u w:val="single"/>
        </w:rPr>
        <w:t xml:space="preserve">         </w:t>
      </w:r>
      <w:r w:rsidR="00F105B0" w:rsidRPr="00F105B0">
        <w:rPr>
          <w:rFonts w:eastAsia="黑体" w:hint="eastAsia"/>
          <w:b/>
          <w:sz w:val="32"/>
          <w:szCs w:val="32"/>
          <w:u w:val="single"/>
        </w:rPr>
        <w:t>人工智能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0B3F9F8C" w14:textId="28907A1E" w:rsidR="00B10B64" w:rsidRPr="005304CE" w:rsidRDefault="00B10B64" w:rsidP="00B10B64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</w:rPr>
      </w:pPr>
      <w:r w:rsidRPr="005304CE">
        <w:rPr>
          <w:rFonts w:eastAsia="黑体" w:hint="eastAsia"/>
          <w:b/>
          <w:sz w:val="32"/>
          <w:szCs w:val="32"/>
        </w:rPr>
        <w:t>年级班别</w:t>
      </w:r>
      <w:r w:rsidRPr="005304CE">
        <w:rPr>
          <w:rFonts w:eastAsia="黑体" w:hint="eastAsia"/>
          <w:b/>
          <w:sz w:val="32"/>
          <w:szCs w:val="32"/>
          <w:u w:val="single"/>
        </w:rPr>
        <w:t>20</w:t>
      </w:r>
      <w:r w:rsidR="009113DB">
        <w:rPr>
          <w:rFonts w:eastAsia="黑体"/>
          <w:b/>
          <w:sz w:val="32"/>
          <w:szCs w:val="32"/>
          <w:u w:val="single"/>
        </w:rPr>
        <w:t>2</w:t>
      </w:r>
      <w:r w:rsidR="000C4CCC">
        <w:rPr>
          <w:rFonts w:eastAsia="黑体" w:hint="eastAsia"/>
          <w:b/>
          <w:sz w:val="32"/>
          <w:szCs w:val="32"/>
          <w:u w:val="single"/>
        </w:rPr>
        <w:t>3</w:t>
      </w:r>
      <w:r w:rsidRPr="005304CE">
        <w:rPr>
          <w:rFonts w:eastAsia="黑体" w:hint="eastAsia"/>
          <w:b/>
          <w:sz w:val="32"/>
          <w:szCs w:val="32"/>
          <w:u w:val="single"/>
        </w:rPr>
        <w:t>级（</w:t>
      </w:r>
      <w:r w:rsidR="00F105B0">
        <w:rPr>
          <w:rFonts w:eastAsia="黑体" w:hint="eastAsia"/>
          <w:b/>
          <w:sz w:val="32"/>
          <w:szCs w:val="32"/>
          <w:u w:val="single"/>
        </w:rPr>
        <w:t>1</w:t>
      </w:r>
      <w:r w:rsidRPr="005304CE">
        <w:rPr>
          <w:rFonts w:eastAsia="黑体" w:hint="eastAsia"/>
          <w:b/>
          <w:sz w:val="32"/>
          <w:szCs w:val="32"/>
          <w:u w:val="single"/>
        </w:rPr>
        <w:t>）班</w:t>
      </w:r>
      <w:r>
        <w:rPr>
          <w:rFonts w:eastAsia="黑体" w:hint="eastAsia"/>
          <w:b/>
          <w:sz w:val="32"/>
          <w:szCs w:val="32"/>
          <w:u w:val="single"/>
        </w:rPr>
        <w:tab/>
      </w:r>
    </w:p>
    <w:p w14:paraId="22D8742F" w14:textId="5E145A68" w:rsidR="00B10B64" w:rsidRPr="00F105B0" w:rsidRDefault="00B10B64" w:rsidP="00B10B64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5304CE">
        <w:rPr>
          <w:rFonts w:eastAsia="黑体" w:hint="eastAsia"/>
          <w:b/>
          <w:sz w:val="32"/>
          <w:szCs w:val="32"/>
        </w:rPr>
        <w:t>学号</w:t>
      </w:r>
      <w:r w:rsidR="00F105B0" w:rsidRPr="00F105B0">
        <w:rPr>
          <w:rFonts w:eastAsia="黑体" w:hint="eastAsia"/>
          <w:b/>
          <w:sz w:val="32"/>
          <w:szCs w:val="32"/>
          <w:u w:val="single"/>
        </w:rPr>
        <w:t xml:space="preserve">      </w:t>
      </w:r>
      <w:r w:rsidR="00F105B0">
        <w:rPr>
          <w:rFonts w:eastAsia="黑体" w:hint="eastAsia"/>
          <w:b/>
          <w:sz w:val="32"/>
          <w:szCs w:val="32"/>
          <w:u w:val="single"/>
        </w:rPr>
        <w:t xml:space="preserve">3123009048           </w:t>
      </w:r>
    </w:p>
    <w:p w14:paraId="64EDFCFF" w14:textId="6F4FCD33" w:rsidR="00B10B64" w:rsidRPr="005304CE" w:rsidRDefault="00B10B64" w:rsidP="00B10B64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</w:rPr>
      </w:pPr>
      <w:r w:rsidRPr="005304CE">
        <w:rPr>
          <w:rFonts w:eastAsia="黑体" w:hint="eastAsia"/>
          <w:b/>
          <w:sz w:val="32"/>
          <w:szCs w:val="32"/>
        </w:rPr>
        <w:t>学生姓名</w:t>
      </w:r>
      <w:r w:rsidR="00F105B0">
        <w:rPr>
          <w:rFonts w:eastAsia="黑体" w:hint="eastAsia"/>
          <w:b/>
          <w:sz w:val="32"/>
          <w:szCs w:val="32"/>
          <w:u w:val="single"/>
        </w:rPr>
        <w:t xml:space="preserve">     </w:t>
      </w:r>
      <w:r w:rsidR="00F105B0">
        <w:rPr>
          <w:rFonts w:eastAsia="黑体" w:hint="eastAsia"/>
          <w:b/>
          <w:sz w:val="32"/>
          <w:szCs w:val="32"/>
          <w:u w:val="single"/>
        </w:rPr>
        <w:t>廖卓远</w:t>
      </w:r>
      <w:r w:rsidR="00F105B0">
        <w:rPr>
          <w:rFonts w:eastAsia="黑体" w:hint="eastAsia"/>
          <w:b/>
          <w:sz w:val="32"/>
          <w:szCs w:val="32"/>
          <w:u w:val="single"/>
        </w:rPr>
        <w:t xml:space="preserve">            </w:t>
      </w:r>
    </w:p>
    <w:p w14:paraId="190FBF3F" w14:textId="78877456" w:rsidR="00B10B64" w:rsidRPr="005304CE" w:rsidRDefault="00B10B64" w:rsidP="00B10B64">
      <w:pPr>
        <w:tabs>
          <w:tab w:val="right" w:pos="6804"/>
        </w:tabs>
        <w:ind w:firstLineChars="574" w:firstLine="1844"/>
        <w:rPr>
          <w:rFonts w:eastAsia="黑体"/>
          <w:b/>
          <w:sz w:val="32"/>
          <w:szCs w:val="32"/>
          <w:u w:val="single"/>
        </w:rPr>
      </w:pPr>
      <w:r w:rsidRPr="005304CE">
        <w:rPr>
          <w:rFonts w:eastAsia="黑体" w:hint="eastAsia"/>
          <w:b/>
          <w:sz w:val="32"/>
          <w:szCs w:val="32"/>
        </w:rPr>
        <w:t>指导教师</w:t>
      </w:r>
      <w:r w:rsidR="00F105B0" w:rsidRPr="00F105B0">
        <w:rPr>
          <w:rFonts w:eastAsia="黑体" w:hint="eastAsia"/>
          <w:b/>
          <w:sz w:val="32"/>
          <w:szCs w:val="32"/>
          <w:u w:val="single"/>
        </w:rPr>
        <w:t xml:space="preserve">     </w:t>
      </w:r>
      <w:r w:rsidR="00F105B0">
        <w:rPr>
          <w:rFonts w:eastAsia="黑体" w:hint="eastAsia"/>
          <w:b/>
          <w:sz w:val="32"/>
          <w:szCs w:val="32"/>
          <w:u w:val="single"/>
        </w:rPr>
        <w:t>龙晓琼</w:t>
      </w:r>
      <w:r w:rsidR="00F105B0">
        <w:rPr>
          <w:rFonts w:eastAsia="黑体" w:hint="eastAsia"/>
          <w:b/>
          <w:sz w:val="32"/>
          <w:szCs w:val="32"/>
          <w:u w:val="single"/>
        </w:rPr>
        <w:t xml:space="preserve">            </w:t>
      </w:r>
    </w:p>
    <w:p w14:paraId="0C2889FD" w14:textId="77777777" w:rsidR="00B10B64" w:rsidRDefault="00B10B64" w:rsidP="00B10B64">
      <w:pPr>
        <w:snapToGrid w:val="0"/>
        <w:rPr>
          <w:sz w:val="32"/>
          <w:szCs w:val="32"/>
        </w:rPr>
      </w:pPr>
    </w:p>
    <w:p w14:paraId="0A4267EF" w14:textId="76A35B49" w:rsidR="00B10B64" w:rsidRDefault="00B10B64" w:rsidP="00B10B64">
      <w:pPr>
        <w:jc w:val="center"/>
        <w:rPr>
          <w:b/>
          <w:sz w:val="32"/>
          <w:szCs w:val="32"/>
        </w:rPr>
      </w:pPr>
      <w:r w:rsidRPr="005304CE">
        <w:rPr>
          <w:rFonts w:hint="eastAsia"/>
          <w:b/>
          <w:sz w:val="32"/>
          <w:szCs w:val="32"/>
        </w:rPr>
        <w:t>20</w:t>
      </w:r>
      <w:r>
        <w:rPr>
          <w:b/>
          <w:sz w:val="32"/>
          <w:szCs w:val="32"/>
        </w:rPr>
        <w:t>2</w:t>
      </w:r>
      <w:r w:rsidR="000C4CCC">
        <w:rPr>
          <w:rFonts w:hint="eastAsia"/>
          <w:b/>
          <w:sz w:val="32"/>
          <w:szCs w:val="32"/>
        </w:rPr>
        <w:t>4</w:t>
      </w:r>
      <w:r w:rsidRPr="005304CE">
        <w:rPr>
          <w:rFonts w:hint="eastAsia"/>
          <w:b/>
          <w:sz w:val="32"/>
          <w:szCs w:val="32"/>
        </w:rPr>
        <w:t>年</w:t>
      </w:r>
      <w:r w:rsidR="00F105B0">
        <w:rPr>
          <w:rFonts w:hint="eastAsia"/>
          <w:b/>
          <w:sz w:val="32"/>
          <w:szCs w:val="32"/>
        </w:rPr>
        <w:t>12</w:t>
      </w:r>
      <w:r w:rsidRPr="005304CE">
        <w:rPr>
          <w:rFonts w:hint="eastAsia"/>
          <w:b/>
          <w:sz w:val="32"/>
          <w:szCs w:val="32"/>
        </w:rPr>
        <w:t>月</w:t>
      </w:r>
      <w:bookmarkStart w:id="0" w:name="_Toc466218387"/>
      <w:bookmarkEnd w:id="0"/>
    </w:p>
    <w:p w14:paraId="3099F811" w14:textId="77777777" w:rsidR="00B10B64" w:rsidRPr="006942AD" w:rsidRDefault="00B10B64" w:rsidP="00B10B64">
      <w:pPr>
        <w:jc w:val="center"/>
        <w:rPr>
          <w:b/>
          <w:sz w:val="24"/>
        </w:rPr>
      </w:pP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850"/>
        <w:gridCol w:w="1846"/>
        <w:gridCol w:w="1939"/>
        <w:gridCol w:w="1756"/>
        <w:gridCol w:w="1669"/>
      </w:tblGrid>
      <w:tr w:rsidR="00093944" w:rsidRPr="005C5185" w14:paraId="15FEAE8B" w14:textId="77777777" w:rsidTr="00093944">
        <w:tc>
          <w:tcPr>
            <w:tcW w:w="5000" w:type="pct"/>
            <w:gridSpan w:val="5"/>
          </w:tcPr>
          <w:p w14:paraId="1DCE7F84" w14:textId="77777777" w:rsidR="00093944" w:rsidRPr="005C5185" w:rsidRDefault="00093944" w:rsidP="00093944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5C5185">
              <w:rPr>
                <w:rFonts w:hint="eastAsia"/>
                <w:bCs/>
                <w:sz w:val="28"/>
                <w:szCs w:val="28"/>
              </w:rPr>
              <w:t>成绩评定栏</w:t>
            </w:r>
            <w:r>
              <w:rPr>
                <w:rFonts w:hint="eastAsia"/>
                <w:bCs/>
                <w:sz w:val="28"/>
                <w:szCs w:val="28"/>
              </w:rPr>
              <w:t>（教师填写）</w:t>
            </w:r>
          </w:p>
        </w:tc>
      </w:tr>
      <w:tr w:rsidR="00093944" w:rsidRPr="005C5185" w14:paraId="07FD4246" w14:textId="77777777" w:rsidTr="00093944">
        <w:tc>
          <w:tcPr>
            <w:tcW w:w="1021" w:type="pct"/>
          </w:tcPr>
          <w:p w14:paraId="667AB7D3" w14:textId="77777777" w:rsidR="00093944" w:rsidRPr="005C5185" w:rsidRDefault="00093944" w:rsidP="00093944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5C5185">
              <w:rPr>
                <w:rFonts w:hint="eastAsia"/>
                <w:bCs/>
                <w:sz w:val="28"/>
                <w:szCs w:val="28"/>
              </w:rPr>
              <w:t>实验</w:t>
            </w:r>
            <w:r>
              <w:rPr>
                <w:rFonts w:hint="eastAsia"/>
                <w:bCs/>
                <w:sz w:val="28"/>
                <w:szCs w:val="28"/>
              </w:rPr>
              <w:t>操作</w:t>
            </w:r>
          </w:p>
        </w:tc>
        <w:tc>
          <w:tcPr>
            <w:tcW w:w="1019" w:type="pct"/>
          </w:tcPr>
          <w:p w14:paraId="0CEB15BD" w14:textId="77777777" w:rsidR="00093944" w:rsidRPr="005C5185" w:rsidRDefault="00093944" w:rsidP="00093944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5C5185">
              <w:rPr>
                <w:rFonts w:hint="eastAsia"/>
                <w:bCs/>
                <w:sz w:val="28"/>
                <w:szCs w:val="28"/>
              </w:rPr>
              <w:t>实验报告</w:t>
            </w:r>
          </w:p>
        </w:tc>
        <w:tc>
          <w:tcPr>
            <w:tcW w:w="1070" w:type="pct"/>
          </w:tcPr>
          <w:p w14:paraId="31AD9F58" w14:textId="77777777" w:rsidR="00093944" w:rsidRPr="005C5185" w:rsidRDefault="00093944" w:rsidP="00093944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5C5185">
              <w:rPr>
                <w:rFonts w:hint="eastAsia"/>
                <w:bCs/>
                <w:sz w:val="28"/>
                <w:szCs w:val="28"/>
              </w:rPr>
              <w:t>总评百分制</w:t>
            </w:r>
          </w:p>
        </w:tc>
        <w:tc>
          <w:tcPr>
            <w:tcW w:w="969" w:type="pct"/>
          </w:tcPr>
          <w:p w14:paraId="6CC6C8D6" w14:textId="77777777" w:rsidR="00093944" w:rsidRPr="005C5185" w:rsidRDefault="00093944" w:rsidP="00093944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5C5185">
              <w:rPr>
                <w:rFonts w:hint="eastAsia"/>
                <w:bCs/>
                <w:sz w:val="28"/>
                <w:szCs w:val="28"/>
              </w:rPr>
              <w:t>总评等级</w:t>
            </w:r>
          </w:p>
        </w:tc>
        <w:tc>
          <w:tcPr>
            <w:tcW w:w="921" w:type="pct"/>
          </w:tcPr>
          <w:p w14:paraId="211399BA" w14:textId="77777777" w:rsidR="00093944" w:rsidRPr="005C5185" w:rsidRDefault="00093944" w:rsidP="00093944">
            <w:pPr>
              <w:widowControl/>
              <w:jc w:val="center"/>
              <w:rPr>
                <w:bCs/>
                <w:sz w:val="28"/>
                <w:szCs w:val="28"/>
              </w:rPr>
            </w:pPr>
            <w:r w:rsidRPr="005C5185">
              <w:rPr>
                <w:rFonts w:hint="eastAsia"/>
                <w:bCs/>
                <w:sz w:val="28"/>
                <w:szCs w:val="28"/>
              </w:rPr>
              <w:t>签名</w:t>
            </w:r>
          </w:p>
        </w:tc>
      </w:tr>
      <w:tr w:rsidR="00093944" w:rsidRPr="005C5185" w14:paraId="48B0677A" w14:textId="77777777" w:rsidTr="00093944">
        <w:tc>
          <w:tcPr>
            <w:tcW w:w="1021" w:type="pct"/>
          </w:tcPr>
          <w:p w14:paraId="19E438C5" w14:textId="77777777" w:rsidR="00093944" w:rsidRPr="005C5185" w:rsidRDefault="00093944" w:rsidP="00093944">
            <w:pPr>
              <w:widowControl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1019" w:type="pct"/>
          </w:tcPr>
          <w:p w14:paraId="6362A007" w14:textId="77777777" w:rsidR="00093944" w:rsidRPr="005C5185" w:rsidRDefault="00093944" w:rsidP="00093944">
            <w:pPr>
              <w:widowControl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1070" w:type="pct"/>
          </w:tcPr>
          <w:p w14:paraId="59A20ACD" w14:textId="77777777" w:rsidR="00093944" w:rsidRPr="005C5185" w:rsidRDefault="00093944" w:rsidP="00093944">
            <w:pPr>
              <w:widowControl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969" w:type="pct"/>
          </w:tcPr>
          <w:p w14:paraId="388547A5" w14:textId="77777777" w:rsidR="00093944" w:rsidRPr="005C5185" w:rsidRDefault="00093944" w:rsidP="00093944">
            <w:pPr>
              <w:widowControl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921" w:type="pct"/>
          </w:tcPr>
          <w:p w14:paraId="6C1A515E" w14:textId="77777777" w:rsidR="00093944" w:rsidRPr="005C5185" w:rsidRDefault="00093944" w:rsidP="00093944">
            <w:pPr>
              <w:widowControl/>
              <w:jc w:val="center"/>
              <w:rPr>
                <w:bCs/>
                <w:sz w:val="28"/>
                <w:szCs w:val="28"/>
              </w:rPr>
            </w:pPr>
          </w:p>
        </w:tc>
      </w:tr>
    </w:tbl>
    <w:p w14:paraId="327E958D" w14:textId="77777777" w:rsidR="00B10B64" w:rsidRDefault="00B10B64">
      <w:pPr>
        <w:widowControl/>
        <w:jc w:val="left"/>
        <w:rPr>
          <w:rFonts w:eastAsia="黑体"/>
          <w:b/>
          <w:sz w:val="44"/>
          <w:szCs w:val="44"/>
        </w:rPr>
      </w:pPr>
      <w:r>
        <w:rPr>
          <w:rFonts w:eastAsia="黑体"/>
          <w:b/>
          <w:sz w:val="44"/>
          <w:szCs w:val="44"/>
        </w:rPr>
        <w:br w:type="page"/>
      </w:r>
    </w:p>
    <w:p w14:paraId="3D3C2115" w14:textId="77777777" w:rsidR="007573F9" w:rsidRPr="007573F9" w:rsidRDefault="007573F9" w:rsidP="007573F9">
      <w:pPr>
        <w:pStyle w:val="1"/>
      </w:pPr>
      <w:bookmarkStart w:id="1" w:name="_Toc303667668"/>
      <w:r w:rsidRPr="007573F9">
        <w:rPr>
          <w:rFonts w:hint="eastAsia"/>
        </w:rPr>
        <w:lastRenderedPageBreak/>
        <w:t>实验一基于实验箱的数字逻辑实验——经典门电路、</w:t>
      </w:r>
      <w:r w:rsidR="00A4068B">
        <w:rPr>
          <w:rFonts w:hint="eastAsia"/>
        </w:rPr>
        <w:t>门电路综合</w:t>
      </w:r>
      <w:r w:rsidRPr="007573F9">
        <w:rPr>
          <w:rFonts w:hint="eastAsia"/>
        </w:rPr>
        <w:t>（</w:t>
      </w:r>
      <w:r w:rsidR="00A4068B">
        <w:rPr>
          <w:rFonts w:hint="eastAsia"/>
        </w:rPr>
        <w:t>2</w:t>
      </w:r>
      <w:r w:rsidRPr="007573F9">
        <w:rPr>
          <w:rFonts w:hint="eastAsia"/>
        </w:rPr>
        <w:t>学时）</w:t>
      </w:r>
    </w:p>
    <w:p w14:paraId="46CDFAD2" w14:textId="77777777" w:rsidR="007573F9" w:rsidRPr="007573F9" w:rsidRDefault="007573F9" w:rsidP="007573F9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7573F9">
        <w:rPr>
          <w:rFonts w:ascii="华文仿宋" w:eastAsia="华文仿宋" w:hAnsi="华文仿宋" w:hint="eastAsia"/>
          <w:sz w:val="28"/>
        </w:rPr>
        <w:t>1. 熟悉实验箱的使用</w:t>
      </w:r>
    </w:p>
    <w:p w14:paraId="671C1C1C" w14:textId="77777777" w:rsidR="00C00992" w:rsidRPr="00C00992" w:rsidRDefault="007573F9" w:rsidP="0056204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7573F9">
        <w:rPr>
          <w:rFonts w:ascii="华文仿宋" w:eastAsia="华文仿宋" w:hAnsi="华文仿宋" w:hint="eastAsia"/>
          <w:sz w:val="28"/>
        </w:rPr>
        <w:t>2. 基本门电路及门电路综合实验</w:t>
      </w:r>
    </w:p>
    <w:p w14:paraId="3C6F4580" w14:textId="77777777" w:rsidR="00FC4655" w:rsidRPr="00C02B0E" w:rsidRDefault="00FC4655" w:rsidP="004C5771">
      <w:pPr>
        <w:pStyle w:val="2"/>
        <w:spacing w:before="156" w:after="156"/>
        <w:rPr>
          <w:rFonts w:ascii="Times New Roman" w:hAnsi="Times New Roman"/>
        </w:rPr>
      </w:pPr>
      <w:r w:rsidRPr="00C02B0E">
        <w:rPr>
          <w:rFonts w:ascii="Times New Roman" w:hAnsi="Times New Roman" w:hint="eastAsia"/>
        </w:rPr>
        <w:t>基本门电路</w:t>
      </w:r>
      <w:bookmarkEnd w:id="1"/>
      <w:r w:rsidR="00E8371C" w:rsidRPr="00C02B0E">
        <w:rPr>
          <w:rFonts w:ascii="Times New Roman" w:hAnsi="Times New Roman" w:hint="eastAsia"/>
        </w:rPr>
        <w:t>及门电路综合实验</w:t>
      </w:r>
    </w:p>
    <w:p w14:paraId="13CA057C" w14:textId="77777777" w:rsidR="00E8371C" w:rsidRPr="00C02B0E" w:rsidRDefault="00E8371C" w:rsidP="00E8371C">
      <w:pPr>
        <w:spacing w:line="264" w:lineRule="auto"/>
        <w:rPr>
          <w:b/>
          <w:sz w:val="24"/>
        </w:rPr>
      </w:pPr>
      <w:r w:rsidRPr="00C02B0E">
        <w:rPr>
          <w:rFonts w:hint="eastAsia"/>
          <w:b/>
          <w:sz w:val="24"/>
        </w:rPr>
        <w:t>一、实验目的</w:t>
      </w:r>
    </w:p>
    <w:p w14:paraId="4841328C" w14:textId="77777777" w:rsidR="00E8371C" w:rsidRPr="00C02B0E" w:rsidRDefault="00E8371C" w:rsidP="00E8371C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1. </w:t>
      </w:r>
      <w:r w:rsidRPr="00C02B0E">
        <w:rPr>
          <w:rFonts w:hint="eastAsia"/>
          <w:sz w:val="24"/>
        </w:rPr>
        <w:t>了解基本门电路的主要用途以及验证它们的逻辑功能。</w:t>
      </w:r>
    </w:p>
    <w:p w14:paraId="083D1029" w14:textId="77777777" w:rsidR="00E8371C" w:rsidRPr="00C02B0E" w:rsidRDefault="00E8371C" w:rsidP="00E8371C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2. </w:t>
      </w:r>
      <w:r w:rsidRPr="00C02B0E">
        <w:rPr>
          <w:rFonts w:hint="eastAsia"/>
          <w:sz w:val="24"/>
        </w:rPr>
        <w:t>熟悉数字电路实验箱的使用方法。</w:t>
      </w:r>
    </w:p>
    <w:p w14:paraId="29A1AC91" w14:textId="77777777" w:rsidR="00E8371C" w:rsidRPr="00C02B0E" w:rsidRDefault="00E8371C" w:rsidP="00E8371C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3. </w:t>
      </w:r>
      <w:r w:rsidRPr="00C02B0E">
        <w:rPr>
          <w:rFonts w:hint="eastAsia"/>
          <w:sz w:val="24"/>
        </w:rPr>
        <w:t>掌握利用基本门电路来实现具体电路的方法。</w:t>
      </w:r>
    </w:p>
    <w:p w14:paraId="3A660EF1" w14:textId="77777777" w:rsidR="00E8371C" w:rsidRPr="00C02B0E" w:rsidRDefault="00E8371C" w:rsidP="00E8371C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4. </w:t>
      </w:r>
      <w:r w:rsidRPr="00C02B0E">
        <w:rPr>
          <w:rFonts w:hint="eastAsia"/>
          <w:sz w:val="24"/>
        </w:rPr>
        <w:t>掌握电路变换的方法。</w:t>
      </w:r>
    </w:p>
    <w:p w14:paraId="78580C56" w14:textId="77777777" w:rsidR="00E8371C" w:rsidRPr="00C02B0E" w:rsidRDefault="00E8371C" w:rsidP="00E8371C">
      <w:pPr>
        <w:spacing w:line="264" w:lineRule="auto"/>
        <w:rPr>
          <w:sz w:val="24"/>
        </w:rPr>
      </w:pPr>
    </w:p>
    <w:p w14:paraId="64DE48CF" w14:textId="77777777" w:rsidR="00E8371C" w:rsidRPr="00C02B0E" w:rsidRDefault="00E8371C" w:rsidP="00E8371C">
      <w:pPr>
        <w:spacing w:line="264" w:lineRule="auto"/>
        <w:rPr>
          <w:b/>
          <w:sz w:val="24"/>
        </w:rPr>
      </w:pPr>
      <w:r w:rsidRPr="00C02B0E">
        <w:rPr>
          <w:rFonts w:hint="eastAsia"/>
          <w:b/>
          <w:sz w:val="24"/>
        </w:rPr>
        <w:t>二、实验仪器及</w:t>
      </w:r>
      <w:r w:rsidR="00B164AD">
        <w:rPr>
          <w:rFonts w:hint="eastAsia"/>
          <w:b/>
          <w:sz w:val="24"/>
        </w:rPr>
        <w:t>元</w:t>
      </w:r>
      <w:r w:rsidRPr="00C02B0E">
        <w:rPr>
          <w:rFonts w:hint="eastAsia"/>
          <w:b/>
          <w:sz w:val="24"/>
        </w:rPr>
        <w:t>器件</w:t>
      </w:r>
    </w:p>
    <w:p w14:paraId="3E9C19EC" w14:textId="77777777" w:rsidR="00E8371C" w:rsidRPr="00C02B0E" w:rsidRDefault="00E8371C" w:rsidP="00E8371C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1. </w:t>
      </w:r>
      <w:r w:rsidRPr="00C02B0E">
        <w:rPr>
          <w:rFonts w:hint="eastAsia"/>
          <w:sz w:val="24"/>
        </w:rPr>
        <w:t>数字逻辑</w:t>
      </w:r>
      <w:r w:rsidR="00772693">
        <w:rPr>
          <w:rFonts w:hint="eastAsia"/>
          <w:sz w:val="24"/>
        </w:rPr>
        <w:t>与</w:t>
      </w:r>
      <w:r w:rsidRPr="00C02B0E">
        <w:rPr>
          <w:rFonts w:hint="eastAsia"/>
          <w:sz w:val="24"/>
        </w:rPr>
        <w:t>系统</w:t>
      </w:r>
      <w:r w:rsidR="00772693">
        <w:rPr>
          <w:rFonts w:hint="eastAsia"/>
          <w:sz w:val="24"/>
        </w:rPr>
        <w:t>设计</w:t>
      </w:r>
      <w:r w:rsidRPr="00C02B0E">
        <w:rPr>
          <w:rFonts w:hint="eastAsia"/>
          <w:sz w:val="24"/>
        </w:rPr>
        <w:t>实验箱。</w:t>
      </w:r>
    </w:p>
    <w:p w14:paraId="059B3BB8" w14:textId="77777777" w:rsidR="00E8371C" w:rsidRPr="00C02B0E" w:rsidRDefault="00B164AD" w:rsidP="00E8371C">
      <w:pPr>
        <w:spacing w:line="264" w:lineRule="auto"/>
        <w:ind w:firstLineChars="200" w:firstLine="480"/>
        <w:rPr>
          <w:sz w:val="24"/>
        </w:rPr>
      </w:pPr>
      <w:r>
        <w:rPr>
          <w:sz w:val="24"/>
        </w:rPr>
        <w:t>2</w:t>
      </w:r>
      <w:r w:rsidR="00E8371C" w:rsidRPr="00C02B0E">
        <w:rPr>
          <w:rFonts w:hint="eastAsia"/>
          <w:sz w:val="24"/>
        </w:rPr>
        <w:t xml:space="preserve">. </w:t>
      </w:r>
      <w:r>
        <w:rPr>
          <w:rFonts w:hint="eastAsia"/>
          <w:sz w:val="24"/>
        </w:rPr>
        <w:t>元</w:t>
      </w:r>
      <w:r w:rsidR="00E8371C" w:rsidRPr="00C02B0E">
        <w:rPr>
          <w:rFonts w:hint="eastAsia"/>
          <w:sz w:val="24"/>
        </w:rPr>
        <w:t>器件</w:t>
      </w:r>
      <w:r w:rsidR="00772693">
        <w:rPr>
          <w:rFonts w:hint="eastAsia"/>
          <w:sz w:val="24"/>
        </w:rPr>
        <w:t>：与非门</w:t>
      </w:r>
      <w:r w:rsidR="00E8371C" w:rsidRPr="00C02B0E">
        <w:rPr>
          <w:sz w:val="24"/>
        </w:rPr>
        <w:t>74HC00</w:t>
      </w:r>
      <w:r w:rsidR="00E8371C" w:rsidRPr="00C02B0E">
        <w:rPr>
          <w:rFonts w:hint="eastAsia"/>
          <w:sz w:val="24"/>
        </w:rPr>
        <w:t>、</w:t>
      </w:r>
      <w:r w:rsidR="00772693">
        <w:rPr>
          <w:rFonts w:hint="eastAsia"/>
          <w:sz w:val="24"/>
        </w:rPr>
        <w:t>或非门</w:t>
      </w:r>
      <w:r w:rsidR="00E8371C" w:rsidRPr="00C02B0E">
        <w:rPr>
          <w:sz w:val="24"/>
        </w:rPr>
        <w:t>74HC02</w:t>
      </w:r>
      <w:r w:rsidR="00E8371C" w:rsidRPr="00C02B0E">
        <w:rPr>
          <w:rFonts w:hint="eastAsia"/>
          <w:sz w:val="24"/>
        </w:rPr>
        <w:t>、</w:t>
      </w:r>
      <w:r w:rsidR="00772693">
        <w:rPr>
          <w:rFonts w:hint="eastAsia"/>
          <w:sz w:val="24"/>
        </w:rPr>
        <w:t>非门</w:t>
      </w:r>
      <w:r w:rsidR="00E8371C" w:rsidRPr="00C02B0E">
        <w:rPr>
          <w:sz w:val="24"/>
        </w:rPr>
        <w:t>74HC04</w:t>
      </w:r>
      <w:r w:rsidR="00E8371C" w:rsidRPr="00C02B0E">
        <w:rPr>
          <w:rFonts w:hint="eastAsia"/>
          <w:sz w:val="24"/>
        </w:rPr>
        <w:t>、</w:t>
      </w:r>
      <w:r w:rsidR="00772693">
        <w:rPr>
          <w:rFonts w:hint="eastAsia"/>
          <w:sz w:val="24"/>
        </w:rPr>
        <w:t>与门</w:t>
      </w:r>
      <w:r w:rsidR="00E8371C" w:rsidRPr="00C02B0E">
        <w:rPr>
          <w:sz w:val="24"/>
        </w:rPr>
        <w:t>74HC08</w:t>
      </w:r>
      <w:r w:rsidR="00E8371C" w:rsidRPr="00C02B0E">
        <w:rPr>
          <w:rFonts w:hint="eastAsia"/>
          <w:sz w:val="24"/>
        </w:rPr>
        <w:t>、</w:t>
      </w:r>
      <w:r w:rsidR="00772693">
        <w:rPr>
          <w:rFonts w:hint="eastAsia"/>
          <w:sz w:val="24"/>
        </w:rPr>
        <w:t>或门</w:t>
      </w:r>
      <w:r w:rsidR="00E8371C" w:rsidRPr="00C02B0E">
        <w:rPr>
          <w:sz w:val="24"/>
        </w:rPr>
        <w:t>74HC32</w:t>
      </w:r>
      <w:r w:rsidR="00E8371C" w:rsidRPr="00C02B0E">
        <w:rPr>
          <w:rFonts w:hint="eastAsia"/>
          <w:sz w:val="24"/>
        </w:rPr>
        <w:t>、</w:t>
      </w:r>
      <w:r w:rsidR="00772693">
        <w:rPr>
          <w:rFonts w:hint="eastAsia"/>
          <w:sz w:val="24"/>
        </w:rPr>
        <w:t>异或门</w:t>
      </w:r>
      <w:r w:rsidR="00E8371C" w:rsidRPr="00C02B0E">
        <w:rPr>
          <w:sz w:val="24"/>
        </w:rPr>
        <w:t>74HC86</w:t>
      </w:r>
      <w:r w:rsidR="00E8371C" w:rsidRPr="00C02B0E">
        <w:rPr>
          <w:rFonts w:hint="eastAsia"/>
          <w:sz w:val="24"/>
        </w:rPr>
        <w:t>。</w:t>
      </w:r>
    </w:p>
    <w:p w14:paraId="2F4EB22D" w14:textId="77777777" w:rsidR="00E8371C" w:rsidRPr="00C02B0E" w:rsidRDefault="00E8371C" w:rsidP="00E8371C">
      <w:pPr>
        <w:spacing w:line="264" w:lineRule="auto"/>
        <w:rPr>
          <w:sz w:val="24"/>
        </w:rPr>
      </w:pPr>
    </w:p>
    <w:p w14:paraId="791621E4" w14:textId="77777777" w:rsidR="00E8371C" w:rsidRPr="00C02B0E" w:rsidRDefault="00E8371C" w:rsidP="00E8371C">
      <w:pPr>
        <w:spacing w:line="264" w:lineRule="auto"/>
        <w:rPr>
          <w:b/>
          <w:sz w:val="24"/>
        </w:rPr>
      </w:pPr>
      <w:r w:rsidRPr="00C02B0E">
        <w:rPr>
          <w:rFonts w:hint="eastAsia"/>
          <w:b/>
          <w:sz w:val="24"/>
        </w:rPr>
        <w:t>三、实验原理</w:t>
      </w:r>
    </w:p>
    <w:p w14:paraId="611F14D9" w14:textId="77777777" w:rsidR="00E8371C" w:rsidRPr="00C02B0E" w:rsidRDefault="00E8371C" w:rsidP="00E8371C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>数字电路研究的对象是电路的输入与输出之间的逻辑关系，这些逻辑关系是由逻辑门电路的组合来实现的。门电路是数字电路的基本逻辑单元。要实现基本逻辑运算和复合逻辑运算可用这些单元电路（门电路）进行搭建。门电路以输入量作为条件，输出量作为结果，输入与输出量之间满足某种逻辑关系（即“与、或、非、异或”等关系）。</w:t>
      </w:r>
    </w:p>
    <w:p w14:paraId="006FADC4" w14:textId="77777777" w:rsidR="00E8371C" w:rsidRPr="00C02B0E" w:rsidRDefault="00E8371C" w:rsidP="00E8371C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>电路输入与输出量均为二值逻辑的</w:t>
      </w:r>
      <w:r w:rsidRPr="00C02B0E">
        <w:rPr>
          <w:sz w:val="24"/>
        </w:rPr>
        <w:t>1</w:t>
      </w:r>
      <w:r w:rsidRPr="00C02B0E">
        <w:rPr>
          <w:rFonts w:hint="eastAsia"/>
          <w:sz w:val="24"/>
        </w:rPr>
        <w:t>和</w:t>
      </w:r>
      <w:r w:rsidRPr="00C02B0E">
        <w:rPr>
          <w:sz w:val="24"/>
        </w:rPr>
        <w:t>0</w:t>
      </w:r>
      <w:r w:rsidRPr="00C02B0E">
        <w:rPr>
          <w:rFonts w:hint="eastAsia"/>
          <w:sz w:val="24"/>
        </w:rPr>
        <w:t>两种逻辑状态。实验中用高低电平分别表示为正逻辑的</w:t>
      </w:r>
      <w:r w:rsidRPr="00C02B0E">
        <w:rPr>
          <w:sz w:val="24"/>
        </w:rPr>
        <w:t>1</w:t>
      </w:r>
      <w:r w:rsidRPr="00C02B0E">
        <w:rPr>
          <w:rFonts w:hint="eastAsia"/>
          <w:sz w:val="24"/>
        </w:rPr>
        <w:t>和</w:t>
      </w:r>
      <w:r w:rsidRPr="00C02B0E">
        <w:rPr>
          <w:sz w:val="24"/>
        </w:rPr>
        <w:t>0</w:t>
      </w:r>
      <w:r w:rsidRPr="00C02B0E">
        <w:rPr>
          <w:rFonts w:hint="eastAsia"/>
          <w:sz w:val="24"/>
        </w:rPr>
        <w:t>两种状态。</w:t>
      </w:r>
    </w:p>
    <w:p w14:paraId="5769DF04" w14:textId="77777777" w:rsidR="00E8371C" w:rsidRPr="00C02B0E" w:rsidRDefault="00E8371C" w:rsidP="00E8371C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>输出端的</w:t>
      </w:r>
      <w:r w:rsidRPr="00C02B0E">
        <w:rPr>
          <w:sz w:val="24"/>
        </w:rPr>
        <w:t>1</w:t>
      </w:r>
      <w:r w:rsidRPr="00C02B0E">
        <w:rPr>
          <w:rFonts w:hint="eastAsia"/>
          <w:sz w:val="24"/>
        </w:rPr>
        <w:t>和</w:t>
      </w:r>
      <w:r w:rsidRPr="00C02B0E">
        <w:rPr>
          <w:sz w:val="24"/>
        </w:rPr>
        <w:t>0</w:t>
      </w:r>
      <w:r w:rsidRPr="00C02B0E">
        <w:rPr>
          <w:rFonts w:hint="eastAsia"/>
          <w:sz w:val="24"/>
        </w:rPr>
        <w:t>两种逻辑状态可用两种方法判定：①将电路的输出端接实验</w:t>
      </w:r>
      <w:r w:rsidR="00B164AD">
        <w:rPr>
          <w:rFonts w:hint="eastAsia"/>
          <w:sz w:val="24"/>
        </w:rPr>
        <w:t>箱</w:t>
      </w:r>
      <w:r w:rsidRPr="00C02B0E">
        <w:rPr>
          <w:rFonts w:hint="eastAsia"/>
          <w:sz w:val="24"/>
        </w:rPr>
        <w:t>的某一位</w:t>
      </w:r>
      <w:r w:rsidRPr="00C02B0E">
        <w:rPr>
          <w:sz w:val="24"/>
        </w:rPr>
        <w:t>LED</w:t>
      </w:r>
      <w:r w:rsidRPr="00C02B0E">
        <w:rPr>
          <w:rFonts w:hint="eastAsia"/>
          <w:sz w:val="24"/>
        </w:rPr>
        <w:t>，当某一位的</w:t>
      </w:r>
      <w:r w:rsidRPr="00C02B0E">
        <w:rPr>
          <w:sz w:val="24"/>
        </w:rPr>
        <w:t>LED</w:t>
      </w:r>
      <w:r w:rsidRPr="00C02B0E">
        <w:rPr>
          <w:rFonts w:hint="eastAsia"/>
          <w:sz w:val="24"/>
        </w:rPr>
        <w:t>灯亮时，该位输出高电平，表示逻辑“</w:t>
      </w:r>
      <w:r w:rsidRPr="00C02B0E">
        <w:rPr>
          <w:sz w:val="24"/>
        </w:rPr>
        <w:t>1</w:t>
      </w:r>
      <w:r w:rsidRPr="00C02B0E">
        <w:rPr>
          <w:rFonts w:hint="eastAsia"/>
          <w:sz w:val="24"/>
        </w:rPr>
        <w:t>”；</w:t>
      </w:r>
      <w:r w:rsidRPr="00C02B0E">
        <w:rPr>
          <w:sz w:val="24"/>
        </w:rPr>
        <w:t>LED</w:t>
      </w:r>
      <w:r w:rsidRPr="00C02B0E">
        <w:rPr>
          <w:rFonts w:hint="eastAsia"/>
          <w:sz w:val="24"/>
        </w:rPr>
        <w:t>灯不亮时，输出低电平，表示逻辑“</w:t>
      </w:r>
      <w:r w:rsidRPr="00C02B0E">
        <w:rPr>
          <w:sz w:val="24"/>
        </w:rPr>
        <w:t>0</w:t>
      </w:r>
      <w:r w:rsidRPr="00C02B0E">
        <w:rPr>
          <w:rFonts w:hint="eastAsia"/>
          <w:sz w:val="24"/>
        </w:rPr>
        <w:t>”。②用逻辑笔</w:t>
      </w:r>
      <w:r w:rsidR="00B164AD">
        <w:rPr>
          <w:rFonts w:hint="eastAsia"/>
          <w:sz w:val="24"/>
        </w:rPr>
        <w:t>功能区</w:t>
      </w:r>
      <w:r w:rsidRPr="00C02B0E">
        <w:rPr>
          <w:rFonts w:hint="eastAsia"/>
          <w:sz w:val="24"/>
        </w:rPr>
        <w:t>可以测量输出端的逻辑值。</w:t>
      </w:r>
    </w:p>
    <w:p w14:paraId="139D79BE" w14:textId="77777777" w:rsidR="00D01C75" w:rsidRPr="00C02B0E" w:rsidRDefault="00D01C75" w:rsidP="00E8371C">
      <w:pPr>
        <w:spacing w:line="264" w:lineRule="auto"/>
        <w:rPr>
          <w:sz w:val="24"/>
        </w:rPr>
      </w:pPr>
    </w:p>
    <w:p w14:paraId="1B54326F" w14:textId="77777777" w:rsidR="00AC0973" w:rsidRDefault="00FC4655" w:rsidP="00E8371C">
      <w:pPr>
        <w:spacing w:line="264" w:lineRule="auto"/>
        <w:rPr>
          <w:b/>
          <w:sz w:val="24"/>
        </w:rPr>
      </w:pPr>
      <w:r w:rsidRPr="00C02B0E">
        <w:rPr>
          <w:rFonts w:hint="eastAsia"/>
          <w:b/>
          <w:sz w:val="24"/>
        </w:rPr>
        <w:t>四、</w:t>
      </w:r>
      <w:r w:rsidR="00AC0973" w:rsidRPr="00C02B0E">
        <w:rPr>
          <w:rFonts w:hint="eastAsia"/>
          <w:b/>
          <w:sz w:val="24"/>
        </w:rPr>
        <w:t>实验结果和数据处理</w:t>
      </w:r>
    </w:p>
    <w:p w14:paraId="081F9FF3" w14:textId="77777777" w:rsidR="00562042" w:rsidRDefault="00562042" w:rsidP="004B7C36">
      <w:pPr>
        <w:spacing w:line="26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、基本门电路验证实验</w:t>
      </w:r>
    </w:p>
    <w:p w14:paraId="4047D5AA" w14:textId="77777777" w:rsidR="004B7C36" w:rsidRPr="004B7C36" w:rsidRDefault="004B7C36" w:rsidP="004B7C36">
      <w:pPr>
        <w:spacing w:line="264" w:lineRule="auto"/>
        <w:ind w:firstLineChars="200" w:firstLine="480"/>
        <w:rPr>
          <w:sz w:val="24"/>
        </w:rPr>
      </w:pPr>
      <w:r w:rsidRPr="004B7C36">
        <w:rPr>
          <w:rFonts w:hint="eastAsia"/>
          <w:sz w:val="24"/>
        </w:rPr>
        <w:t>请将实验数据填到表</w:t>
      </w:r>
      <w:r w:rsidRPr="004B7C36">
        <w:rPr>
          <w:rFonts w:hint="eastAsia"/>
          <w:sz w:val="24"/>
        </w:rPr>
        <w:t>1</w:t>
      </w:r>
      <w:r w:rsidRPr="004B7C36">
        <w:rPr>
          <w:rFonts w:hint="eastAsia"/>
          <w:sz w:val="24"/>
        </w:rPr>
        <w:t>至表</w:t>
      </w:r>
      <w:r w:rsidR="00562042">
        <w:rPr>
          <w:rFonts w:hint="eastAsia"/>
          <w:sz w:val="24"/>
        </w:rPr>
        <w:t>6</w:t>
      </w:r>
      <w:r w:rsidRPr="004B7C36">
        <w:rPr>
          <w:rFonts w:hint="eastAsia"/>
          <w:sz w:val="24"/>
        </w:rPr>
        <w:t>中</w:t>
      </w:r>
      <w:r w:rsidR="00B10B64">
        <w:rPr>
          <w:rFonts w:hint="eastAsia"/>
          <w:sz w:val="24"/>
        </w:rPr>
        <w:t>。</w:t>
      </w:r>
    </w:p>
    <w:p w14:paraId="1EDCB0ED" w14:textId="77777777" w:rsidR="00E8371C" w:rsidRPr="00C02B0E" w:rsidRDefault="00E8371C" w:rsidP="007573F9">
      <w:pPr>
        <w:pStyle w:val="ae"/>
        <w:keepNext/>
        <w:rPr>
          <w:noProof/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 w:rsidRPr="00C02B0E">
        <w:rPr>
          <w:rFonts w:hint="eastAsia"/>
          <w:sz w:val="21"/>
          <w:szCs w:val="21"/>
        </w:rPr>
        <w:t xml:space="preserve">1  </w:t>
      </w:r>
      <w:r w:rsidRPr="00C02B0E">
        <w:rPr>
          <w:sz w:val="21"/>
          <w:szCs w:val="21"/>
        </w:rPr>
        <w:t>74HC00</w:t>
      </w:r>
      <w:r w:rsidRPr="00C02B0E">
        <w:rPr>
          <w:rFonts w:hint="eastAsia"/>
          <w:sz w:val="21"/>
          <w:szCs w:val="21"/>
        </w:rPr>
        <w:t>输入输出状态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76"/>
        <w:gridCol w:w="1777"/>
        <w:gridCol w:w="1777"/>
        <w:gridCol w:w="1778"/>
      </w:tblGrid>
      <w:tr w:rsidR="00E8371C" w:rsidRPr="00C02B0E" w14:paraId="4213F0A7" w14:textId="77777777" w:rsidTr="00CC1A63">
        <w:trPr>
          <w:trHeight w:val="355"/>
          <w:tblHeader/>
          <w:jc w:val="center"/>
        </w:trPr>
        <w:tc>
          <w:tcPr>
            <w:tcW w:w="3553" w:type="dxa"/>
            <w:gridSpan w:val="2"/>
            <w:vAlign w:val="center"/>
          </w:tcPr>
          <w:p w14:paraId="137C4998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 w14:paraId="2220095D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输出端</w:t>
            </w:r>
            <w:r w:rsidRPr="00C02B0E">
              <w:rPr>
                <w:szCs w:val="21"/>
              </w:rPr>
              <w:t>Y</w:t>
            </w:r>
          </w:p>
        </w:tc>
      </w:tr>
      <w:tr w:rsidR="00E8371C" w:rsidRPr="00C02B0E" w14:paraId="35A2748E" w14:textId="77777777" w:rsidTr="00CC1A63">
        <w:trPr>
          <w:trHeight w:val="336"/>
          <w:tblHeader/>
          <w:jc w:val="center"/>
        </w:trPr>
        <w:tc>
          <w:tcPr>
            <w:tcW w:w="1776" w:type="dxa"/>
            <w:vAlign w:val="center"/>
          </w:tcPr>
          <w:p w14:paraId="12041588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 w14:paraId="41BAB43C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B</w:t>
            </w:r>
          </w:p>
        </w:tc>
        <w:tc>
          <w:tcPr>
            <w:tcW w:w="1777" w:type="dxa"/>
            <w:vAlign w:val="center"/>
          </w:tcPr>
          <w:p w14:paraId="32A1339F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LED</w:t>
            </w:r>
            <w:r w:rsidRPr="00C02B0E">
              <w:rPr>
                <w:rFonts w:hint="eastAsia"/>
                <w:szCs w:val="21"/>
              </w:rPr>
              <w:t>（亮</w:t>
            </w:r>
            <w:r w:rsidRPr="00C02B0E">
              <w:rPr>
                <w:rFonts w:hint="eastAsia"/>
                <w:szCs w:val="21"/>
              </w:rPr>
              <w:t>/</w:t>
            </w:r>
            <w:r w:rsidRPr="00C02B0E">
              <w:rPr>
                <w:rFonts w:hint="eastAsia"/>
                <w:szCs w:val="21"/>
              </w:rPr>
              <w:t>灭）</w:t>
            </w:r>
          </w:p>
        </w:tc>
        <w:tc>
          <w:tcPr>
            <w:tcW w:w="1778" w:type="dxa"/>
            <w:vAlign w:val="center"/>
          </w:tcPr>
          <w:p w14:paraId="6D461BB9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逻辑状态</w:t>
            </w:r>
          </w:p>
        </w:tc>
      </w:tr>
      <w:tr w:rsidR="004A7024" w:rsidRPr="00C02B0E" w14:paraId="5CC5C6BE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345E383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 w14:paraId="1DA04F0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</w:tcPr>
          <w:p w14:paraId="2A04BBB3" w14:textId="6585A5EF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亮</w:t>
            </w:r>
          </w:p>
        </w:tc>
        <w:tc>
          <w:tcPr>
            <w:tcW w:w="1778" w:type="dxa"/>
          </w:tcPr>
          <w:p w14:paraId="12A19B0C" w14:textId="533BA182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64B15F39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2A66476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 w14:paraId="30CD44B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</w:tcPr>
          <w:p w14:paraId="4DD19FE1" w14:textId="31AFD058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亮</w:t>
            </w:r>
          </w:p>
        </w:tc>
        <w:tc>
          <w:tcPr>
            <w:tcW w:w="1778" w:type="dxa"/>
          </w:tcPr>
          <w:p w14:paraId="7DEF698E" w14:textId="40D88AD3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79C264AE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039F0A9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0766FB0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</w:tcPr>
          <w:p w14:paraId="14B84AA1" w14:textId="4E5285BC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亮</w:t>
            </w:r>
          </w:p>
        </w:tc>
        <w:tc>
          <w:tcPr>
            <w:tcW w:w="1778" w:type="dxa"/>
          </w:tcPr>
          <w:p w14:paraId="7D13C03A" w14:textId="4EE16945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2BF3887A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319D71E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00278D2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</w:tcPr>
          <w:p w14:paraId="085EC9AB" w14:textId="38904C17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灭</w:t>
            </w:r>
          </w:p>
        </w:tc>
        <w:tc>
          <w:tcPr>
            <w:tcW w:w="1778" w:type="dxa"/>
          </w:tcPr>
          <w:p w14:paraId="376B56F3" w14:textId="12C3E7E6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38C78391" w14:textId="77777777" w:rsidR="00280EAC" w:rsidRPr="00C02B0E" w:rsidRDefault="00280EAC" w:rsidP="00E8371C">
      <w:pPr>
        <w:spacing w:line="264" w:lineRule="auto"/>
        <w:rPr>
          <w:szCs w:val="21"/>
        </w:rPr>
      </w:pPr>
    </w:p>
    <w:p w14:paraId="590F23F2" w14:textId="77777777" w:rsidR="00E8371C" w:rsidRPr="00C02B0E" w:rsidRDefault="00E8371C" w:rsidP="00E8371C">
      <w:pPr>
        <w:pStyle w:val="ae"/>
        <w:rPr>
          <w:noProof/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 w:rsidRPr="00C02B0E">
        <w:rPr>
          <w:sz w:val="21"/>
          <w:szCs w:val="21"/>
        </w:rPr>
        <w:t>274HC0</w:t>
      </w:r>
      <w:r w:rsidRPr="00C02B0E">
        <w:rPr>
          <w:rFonts w:hint="eastAsia"/>
          <w:sz w:val="21"/>
          <w:szCs w:val="21"/>
        </w:rPr>
        <w:t>2</w:t>
      </w:r>
      <w:r w:rsidRPr="00C02B0E">
        <w:rPr>
          <w:rFonts w:hint="eastAsia"/>
          <w:sz w:val="21"/>
          <w:szCs w:val="21"/>
        </w:rPr>
        <w:t>输入输出状态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76"/>
        <w:gridCol w:w="1777"/>
        <w:gridCol w:w="1777"/>
        <w:gridCol w:w="1778"/>
      </w:tblGrid>
      <w:tr w:rsidR="00E8371C" w:rsidRPr="00C02B0E" w14:paraId="2E2890B3" w14:textId="77777777">
        <w:trPr>
          <w:trHeight w:val="355"/>
          <w:jc w:val="center"/>
        </w:trPr>
        <w:tc>
          <w:tcPr>
            <w:tcW w:w="3553" w:type="dxa"/>
            <w:gridSpan w:val="2"/>
            <w:vAlign w:val="center"/>
          </w:tcPr>
          <w:p w14:paraId="34E2E5B0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 w14:paraId="7F92648E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输出端</w:t>
            </w:r>
            <w:r w:rsidRPr="00C02B0E">
              <w:rPr>
                <w:szCs w:val="21"/>
              </w:rPr>
              <w:t>Y</w:t>
            </w:r>
          </w:p>
        </w:tc>
      </w:tr>
      <w:tr w:rsidR="00E8371C" w:rsidRPr="00C02B0E" w14:paraId="442D9019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6543F945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 w14:paraId="7BBEA886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B</w:t>
            </w:r>
          </w:p>
        </w:tc>
        <w:tc>
          <w:tcPr>
            <w:tcW w:w="1777" w:type="dxa"/>
            <w:vAlign w:val="center"/>
          </w:tcPr>
          <w:p w14:paraId="5C54226D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LED</w:t>
            </w:r>
            <w:r w:rsidRPr="00C02B0E">
              <w:rPr>
                <w:rFonts w:hint="eastAsia"/>
                <w:szCs w:val="21"/>
              </w:rPr>
              <w:t>（亮</w:t>
            </w:r>
            <w:r w:rsidRPr="00C02B0E">
              <w:rPr>
                <w:rFonts w:hint="eastAsia"/>
                <w:szCs w:val="21"/>
              </w:rPr>
              <w:t>/</w:t>
            </w:r>
            <w:r w:rsidRPr="00C02B0E">
              <w:rPr>
                <w:rFonts w:hint="eastAsia"/>
                <w:szCs w:val="21"/>
              </w:rPr>
              <w:t>灭）</w:t>
            </w:r>
          </w:p>
        </w:tc>
        <w:tc>
          <w:tcPr>
            <w:tcW w:w="1778" w:type="dxa"/>
            <w:vAlign w:val="center"/>
          </w:tcPr>
          <w:p w14:paraId="22B99248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逻辑状态</w:t>
            </w:r>
          </w:p>
        </w:tc>
      </w:tr>
      <w:tr w:rsidR="004A7024" w:rsidRPr="00C02B0E" w14:paraId="325D0669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22FDF4E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 w14:paraId="03A962B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</w:tcPr>
          <w:p w14:paraId="143CD8AE" w14:textId="7AF37541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亮</w:t>
            </w:r>
          </w:p>
        </w:tc>
        <w:tc>
          <w:tcPr>
            <w:tcW w:w="1778" w:type="dxa"/>
          </w:tcPr>
          <w:p w14:paraId="7D5148A6" w14:textId="68E629AF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3589D359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35CBB89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 w14:paraId="63757FE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</w:tcPr>
          <w:p w14:paraId="2DB79A5B" w14:textId="60DA0E24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灭</w:t>
            </w:r>
          </w:p>
        </w:tc>
        <w:tc>
          <w:tcPr>
            <w:tcW w:w="1778" w:type="dxa"/>
          </w:tcPr>
          <w:p w14:paraId="77A950B3" w14:textId="285D66AD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2FEE15D5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037DBB9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0992B44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</w:tcPr>
          <w:p w14:paraId="5C19C2A8" w14:textId="2238CE65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灭</w:t>
            </w:r>
          </w:p>
        </w:tc>
        <w:tc>
          <w:tcPr>
            <w:tcW w:w="1778" w:type="dxa"/>
          </w:tcPr>
          <w:p w14:paraId="634D84D7" w14:textId="7852C078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7A409635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5BC84B2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2DF892B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</w:tcPr>
          <w:p w14:paraId="3420D450" w14:textId="19AEBC40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灭</w:t>
            </w:r>
          </w:p>
        </w:tc>
        <w:tc>
          <w:tcPr>
            <w:tcW w:w="1778" w:type="dxa"/>
          </w:tcPr>
          <w:p w14:paraId="6A7DE17E" w14:textId="5F789214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1ACF5DA0" w14:textId="77777777" w:rsidR="00E8371C" w:rsidRDefault="00E8371C" w:rsidP="00E8371C">
      <w:pPr>
        <w:spacing w:line="264" w:lineRule="auto"/>
        <w:rPr>
          <w:szCs w:val="21"/>
        </w:rPr>
      </w:pPr>
    </w:p>
    <w:p w14:paraId="20478C08" w14:textId="77777777" w:rsidR="00CC1A63" w:rsidRPr="00C02B0E" w:rsidRDefault="00CC1A63" w:rsidP="00E8371C">
      <w:pPr>
        <w:spacing w:line="264" w:lineRule="auto"/>
        <w:rPr>
          <w:szCs w:val="21"/>
        </w:rPr>
      </w:pPr>
    </w:p>
    <w:p w14:paraId="73D3DEA1" w14:textId="77777777" w:rsidR="00E8371C" w:rsidRPr="00C02B0E" w:rsidRDefault="00E8371C" w:rsidP="00E8371C">
      <w:pPr>
        <w:pStyle w:val="ae"/>
        <w:rPr>
          <w:noProof/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 w:rsidRPr="00C02B0E">
        <w:rPr>
          <w:sz w:val="21"/>
          <w:szCs w:val="21"/>
        </w:rPr>
        <w:t>374HC0</w:t>
      </w:r>
      <w:r w:rsidRPr="00C02B0E">
        <w:rPr>
          <w:rFonts w:hint="eastAsia"/>
          <w:sz w:val="21"/>
          <w:szCs w:val="21"/>
        </w:rPr>
        <w:t>4</w:t>
      </w:r>
      <w:r w:rsidRPr="00C02B0E">
        <w:rPr>
          <w:rFonts w:hint="eastAsia"/>
          <w:sz w:val="21"/>
          <w:szCs w:val="21"/>
        </w:rPr>
        <w:t>输入输出状态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3553"/>
        <w:gridCol w:w="1777"/>
        <w:gridCol w:w="1778"/>
      </w:tblGrid>
      <w:tr w:rsidR="00E8371C" w:rsidRPr="00C02B0E" w14:paraId="335793D4" w14:textId="77777777">
        <w:trPr>
          <w:trHeight w:val="355"/>
          <w:jc w:val="center"/>
        </w:trPr>
        <w:tc>
          <w:tcPr>
            <w:tcW w:w="3553" w:type="dxa"/>
            <w:vAlign w:val="center"/>
          </w:tcPr>
          <w:p w14:paraId="2210AA85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 w14:paraId="746A76AC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输出端</w:t>
            </w:r>
            <w:r w:rsidRPr="00C02B0E">
              <w:rPr>
                <w:szCs w:val="21"/>
              </w:rPr>
              <w:t>Y</w:t>
            </w:r>
          </w:p>
        </w:tc>
      </w:tr>
      <w:tr w:rsidR="00E8371C" w:rsidRPr="00C02B0E" w14:paraId="6F5FE8C4" w14:textId="77777777">
        <w:trPr>
          <w:trHeight w:val="336"/>
          <w:jc w:val="center"/>
        </w:trPr>
        <w:tc>
          <w:tcPr>
            <w:tcW w:w="3553" w:type="dxa"/>
            <w:vAlign w:val="center"/>
          </w:tcPr>
          <w:p w14:paraId="41CF02DC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 w14:paraId="3DAD7967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LED</w:t>
            </w:r>
            <w:r w:rsidRPr="00C02B0E">
              <w:rPr>
                <w:rFonts w:hint="eastAsia"/>
                <w:szCs w:val="21"/>
              </w:rPr>
              <w:t>（亮</w:t>
            </w:r>
            <w:r w:rsidRPr="00C02B0E">
              <w:rPr>
                <w:rFonts w:hint="eastAsia"/>
                <w:szCs w:val="21"/>
              </w:rPr>
              <w:t>/</w:t>
            </w:r>
            <w:r w:rsidRPr="00C02B0E">
              <w:rPr>
                <w:rFonts w:hint="eastAsia"/>
                <w:szCs w:val="21"/>
              </w:rPr>
              <w:t>灭）</w:t>
            </w:r>
          </w:p>
        </w:tc>
        <w:tc>
          <w:tcPr>
            <w:tcW w:w="1778" w:type="dxa"/>
            <w:vAlign w:val="center"/>
          </w:tcPr>
          <w:p w14:paraId="43174932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逻辑状态</w:t>
            </w:r>
          </w:p>
        </w:tc>
      </w:tr>
      <w:tr w:rsidR="004A7024" w:rsidRPr="00C02B0E" w14:paraId="570DA256" w14:textId="77777777">
        <w:trPr>
          <w:trHeight w:val="336"/>
          <w:jc w:val="center"/>
        </w:trPr>
        <w:tc>
          <w:tcPr>
            <w:tcW w:w="3553" w:type="dxa"/>
            <w:vAlign w:val="center"/>
          </w:tcPr>
          <w:p w14:paraId="4D718CB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</w:tcPr>
          <w:p w14:paraId="1830C092" w14:textId="68BBEA47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亮</w:t>
            </w:r>
          </w:p>
        </w:tc>
        <w:tc>
          <w:tcPr>
            <w:tcW w:w="1778" w:type="dxa"/>
          </w:tcPr>
          <w:p w14:paraId="21586454" w14:textId="0C179D28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3C344878" w14:textId="77777777">
        <w:trPr>
          <w:trHeight w:val="336"/>
          <w:jc w:val="center"/>
        </w:trPr>
        <w:tc>
          <w:tcPr>
            <w:tcW w:w="3553" w:type="dxa"/>
            <w:vAlign w:val="center"/>
          </w:tcPr>
          <w:p w14:paraId="4119A37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</w:tcPr>
          <w:p w14:paraId="0FA01CF7" w14:textId="00F4C893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灭</w:t>
            </w:r>
          </w:p>
        </w:tc>
        <w:tc>
          <w:tcPr>
            <w:tcW w:w="1778" w:type="dxa"/>
          </w:tcPr>
          <w:p w14:paraId="0C83ED53" w14:textId="49BF55FD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3CCCE9BA" w14:textId="77777777" w:rsidR="00E8371C" w:rsidRDefault="00E8371C" w:rsidP="00E8371C">
      <w:pPr>
        <w:spacing w:line="264" w:lineRule="auto"/>
        <w:rPr>
          <w:szCs w:val="21"/>
        </w:rPr>
      </w:pPr>
    </w:p>
    <w:p w14:paraId="1C2F5F03" w14:textId="77777777" w:rsidR="00CC1A63" w:rsidRPr="00C02B0E" w:rsidRDefault="00CC1A63" w:rsidP="00E8371C">
      <w:pPr>
        <w:spacing w:line="264" w:lineRule="auto"/>
        <w:rPr>
          <w:szCs w:val="21"/>
        </w:rPr>
      </w:pPr>
    </w:p>
    <w:p w14:paraId="605CB2C8" w14:textId="77777777" w:rsidR="00E8371C" w:rsidRPr="00C02B0E" w:rsidRDefault="00E8371C" w:rsidP="00E8371C">
      <w:pPr>
        <w:pStyle w:val="ae"/>
        <w:rPr>
          <w:noProof/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 w:rsidRPr="00C02B0E">
        <w:rPr>
          <w:sz w:val="21"/>
          <w:szCs w:val="21"/>
        </w:rPr>
        <w:t>474HC0</w:t>
      </w:r>
      <w:r w:rsidRPr="00C02B0E">
        <w:rPr>
          <w:rFonts w:hint="eastAsia"/>
          <w:sz w:val="21"/>
          <w:szCs w:val="21"/>
        </w:rPr>
        <w:t>8</w:t>
      </w:r>
      <w:r w:rsidRPr="00C02B0E">
        <w:rPr>
          <w:rFonts w:hint="eastAsia"/>
          <w:sz w:val="21"/>
          <w:szCs w:val="21"/>
        </w:rPr>
        <w:t>输入输出状态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76"/>
        <w:gridCol w:w="1777"/>
        <w:gridCol w:w="1777"/>
        <w:gridCol w:w="1778"/>
      </w:tblGrid>
      <w:tr w:rsidR="00E8371C" w:rsidRPr="00C02B0E" w14:paraId="40A35C5F" w14:textId="77777777">
        <w:trPr>
          <w:trHeight w:val="355"/>
          <w:jc w:val="center"/>
        </w:trPr>
        <w:tc>
          <w:tcPr>
            <w:tcW w:w="3553" w:type="dxa"/>
            <w:gridSpan w:val="2"/>
            <w:vAlign w:val="center"/>
          </w:tcPr>
          <w:p w14:paraId="5F438170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 w14:paraId="3BC99D46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输出端</w:t>
            </w:r>
            <w:r w:rsidRPr="00C02B0E">
              <w:rPr>
                <w:szCs w:val="21"/>
              </w:rPr>
              <w:t>Y</w:t>
            </w:r>
          </w:p>
        </w:tc>
      </w:tr>
      <w:tr w:rsidR="00E8371C" w:rsidRPr="00C02B0E" w14:paraId="6E6F29BF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561B8F76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 w14:paraId="7A5B91BB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B</w:t>
            </w:r>
          </w:p>
        </w:tc>
        <w:tc>
          <w:tcPr>
            <w:tcW w:w="1777" w:type="dxa"/>
            <w:vAlign w:val="center"/>
          </w:tcPr>
          <w:p w14:paraId="25F2BA68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LED</w:t>
            </w:r>
            <w:r w:rsidRPr="00C02B0E">
              <w:rPr>
                <w:rFonts w:hint="eastAsia"/>
                <w:szCs w:val="21"/>
              </w:rPr>
              <w:t>（亮</w:t>
            </w:r>
            <w:r w:rsidRPr="00C02B0E">
              <w:rPr>
                <w:rFonts w:hint="eastAsia"/>
                <w:szCs w:val="21"/>
              </w:rPr>
              <w:t>/</w:t>
            </w:r>
            <w:r w:rsidRPr="00C02B0E">
              <w:rPr>
                <w:rFonts w:hint="eastAsia"/>
                <w:szCs w:val="21"/>
              </w:rPr>
              <w:t>灭）</w:t>
            </w:r>
          </w:p>
        </w:tc>
        <w:tc>
          <w:tcPr>
            <w:tcW w:w="1778" w:type="dxa"/>
            <w:vAlign w:val="center"/>
          </w:tcPr>
          <w:p w14:paraId="6BE5EAD7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逻辑状态</w:t>
            </w:r>
          </w:p>
        </w:tc>
      </w:tr>
      <w:tr w:rsidR="004A7024" w:rsidRPr="00C02B0E" w14:paraId="0A1F47C4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39A1771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 w14:paraId="0262FDE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</w:tcPr>
          <w:p w14:paraId="2AB28DFC" w14:textId="42628F7D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灭</w:t>
            </w:r>
          </w:p>
        </w:tc>
        <w:tc>
          <w:tcPr>
            <w:tcW w:w="1778" w:type="dxa"/>
          </w:tcPr>
          <w:p w14:paraId="1EFDCFF2" w14:textId="5A278E64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1E2C80CD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6D10DD4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 w14:paraId="3B06CE8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</w:tcPr>
          <w:p w14:paraId="0F2DFF1E" w14:textId="3A8E8651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灭</w:t>
            </w:r>
          </w:p>
        </w:tc>
        <w:tc>
          <w:tcPr>
            <w:tcW w:w="1778" w:type="dxa"/>
          </w:tcPr>
          <w:p w14:paraId="72A0CEDA" w14:textId="08C3B229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185C4880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2C55F8D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793804B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</w:tcPr>
          <w:p w14:paraId="75195ADC" w14:textId="5696957A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灭</w:t>
            </w:r>
          </w:p>
        </w:tc>
        <w:tc>
          <w:tcPr>
            <w:tcW w:w="1778" w:type="dxa"/>
          </w:tcPr>
          <w:p w14:paraId="68BF924B" w14:textId="69F14734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68043728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275616A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2CAF57A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</w:tcPr>
          <w:p w14:paraId="5DC1DBAF" w14:textId="68458695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亮</w:t>
            </w:r>
          </w:p>
        </w:tc>
        <w:tc>
          <w:tcPr>
            <w:tcW w:w="1778" w:type="dxa"/>
          </w:tcPr>
          <w:p w14:paraId="7115AFBF" w14:textId="4E48E329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04C4F4A4" w14:textId="77777777" w:rsidR="00E8371C" w:rsidRDefault="00E8371C" w:rsidP="00E8371C">
      <w:pPr>
        <w:spacing w:line="264" w:lineRule="auto"/>
        <w:rPr>
          <w:szCs w:val="21"/>
        </w:rPr>
      </w:pPr>
    </w:p>
    <w:p w14:paraId="12E9FBC4" w14:textId="77777777" w:rsidR="00CC1A63" w:rsidRPr="00C02B0E" w:rsidRDefault="00CC1A63" w:rsidP="00E8371C">
      <w:pPr>
        <w:spacing w:line="264" w:lineRule="auto"/>
        <w:rPr>
          <w:szCs w:val="21"/>
        </w:rPr>
      </w:pPr>
    </w:p>
    <w:p w14:paraId="356C4CEB" w14:textId="77777777" w:rsidR="00E8371C" w:rsidRPr="00C02B0E" w:rsidRDefault="00E8371C" w:rsidP="00E8371C">
      <w:pPr>
        <w:pStyle w:val="ae"/>
        <w:rPr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 w:rsidRPr="00C02B0E">
        <w:rPr>
          <w:sz w:val="21"/>
          <w:szCs w:val="21"/>
        </w:rPr>
        <w:t>574HC</w:t>
      </w:r>
      <w:r w:rsidRPr="00C02B0E">
        <w:rPr>
          <w:rFonts w:hint="eastAsia"/>
          <w:sz w:val="21"/>
          <w:szCs w:val="21"/>
        </w:rPr>
        <w:t>32</w:t>
      </w:r>
      <w:r w:rsidRPr="00C02B0E">
        <w:rPr>
          <w:rFonts w:hint="eastAsia"/>
          <w:sz w:val="21"/>
          <w:szCs w:val="21"/>
        </w:rPr>
        <w:t>输入输出状态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76"/>
        <w:gridCol w:w="1777"/>
        <w:gridCol w:w="1777"/>
        <w:gridCol w:w="1778"/>
      </w:tblGrid>
      <w:tr w:rsidR="00E8371C" w:rsidRPr="00C02B0E" w14:paraId="2DBB726A" w14:textId="77777777">
        <w:trPr>
          <w:trHeight w:val="355"/>
          <w:tblHeader/>
          <w:jc w:val="center"/>
        </w:trPr>
        <w:tc>
          <w:tcPr>
            <w:tcW w:w="3553" w:type="dxa"/>
            <w:gridSpan w:val="2"/>
            <w:vAlign w:val="center"/>
          </w:tcPr>
          <w:p w14:paraId="16CFAE7D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 w14:paraId="3865A017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输出端</w:t>
            </w:r>
            <w:r w:rsidRPr="00C02B0E">
              <w:rPr>
                <w:szCs w:val="21"/>
              </w:rPr>
              <w:t>Y</w:t>
            </w:r>
          </w:p>
        </w:tc>
      </w:tr>
      <w:tr w:rsidR="00E8371C" w:rsidRPr="00C02B0E" w14:paraId="0C778888" w14:textId="77777777">
        <w:trPr>
          <w:trHeight w:val="336"/>
          <w:tblHeader/>
          <w:jc w:val="center"/>
        </w:trPr>
        <w:tc>
          <w:tcPr>
            <w:tcW w:w="1776" w:type="dxa"/>
            <w:vAlign w:val="center"/>
          </w:tcPr>
          <w:p w14:paraId="0B21211B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 w14:paraId="10FFBF0F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B</w:t>
            </w:r>
          </w:p>
        </w:tc>
        <w:tc>
          <w:tcPr>
            <w:tcW w:w="1777" w:type="dxa"/>
            <w:vAlign w:val="center"/>
          </w:tcPr>
          <w:p w14:paraId="3E516968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LED</w:t>
            </w:r>
            <w:r w:rsidRPr="00C02B0E">
              <w:rPr>
                <w:rFonts w:hint="eastAsia"/>
                <w:szCs w:val="21"/>
              </w:rPr>
              <w:t>（亮</w:t>
            </w:r>
            <w:r w:rsidRPr="00C02B0E">
              <w:rPr>
                <w:rFonts w:hint="eastAsia"/>
                <w:szCs w:val="21"/>
              </w:rPr>
              <w:t>/</w:t>
            </w:r>
            <w:r w:rsidRPr="00C02B0E">
              <w:rPr>
                <w:rFonts w:hint="eastAsia"/>
                <w:szCs w:val="21"/>
              </w:rPr>
              <w:t>灭）</w:t>
            </w:r>
          </w:p>
        </w:tc>
        <w:tc>
          <w:tcPr>
            <w:tcW w:w="1778" w:type="dxa"/>
            <w:vAlign w:val="center"/>
          </w:tcPr>
          <w:p w14:paraId="54459525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逻辑状态</w:t>
            </w:r>
          </w:p>
        </w:tc>
      </w:tr>
      <w:tr w:rsidR="004A7024" w:rsidRPr="00C02B0E" w14:paraId="378BFCDB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60BD85F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 w14:paraId="61C88C2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</w:tcPr>
          <w:p w14:paraId="65B48116" w14:textId="4009F1C2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灭</w:t>
            </w:r>
          </w:p>
        </w:tc>
        <w:tc>
          <w:tcPr>
            <w:tcW w:w="1778" w:type="dxa"/>
          </w:tcPr>
          <w:p w14:paraId="58C9248C" w14:textId="588C87ED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38E4248E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107029E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 w14:paraId="3A04AD0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</w:tcPr>
          <w:p w14:paraId="606DE5A4" w14:textId="224770E2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亮</w:t>
            </w:r>
          </w:p>
        </w:tc>
        <w:tc>
          <w:tcPr>
            <w:tcW w:w="1778" w:type="dxa"/>
          </w:tcPr>
          <w:p w14:paraId="730F9C17" w14:textId="29C24327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49C7E325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235B1B5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7935154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</w:tcPr>
          <w:p w14:paraId="047E0682" w14:textId="1C96F9B9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亮</w:t>
            </w:r>
          </w:p>
        </w:tc>
        <w:tc>
          <w:tcPr>
            <w:tcW w:w="1778" w:type="dxa"/>
          </w:tcPr>
          <w:p w14:paraId="71CC683D" w14:textId="66F6FDC7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7819ED9B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1461ED5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0BDBEA5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</w:tcPr>
          <w:p w14:paraId="0EB9F87B" w14:textId="2C72B7C0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亮</w:t>
            </w:r>
          </w:p>
        </w:tc>
        <w:tc>
          <w:tcPr>
            <w:tcW w:w="1778" w:type="dxa"/>
          </w:tcPr>
          <w:p w14:paraId="0F7E373E" w14:textId="48000F46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15BD5A55" w14:textId="77777777" w:rsidR="00E8371C" w:rsidRDefault="00E8371C" w:rsidP="00E8371C">
      <w:pPr>
        <w:spacing w:line="264" w:lineRule="auto"/>
        <w:rPr>
          <w:szCs w:val="21"/>
        </w:rPr>
      </w:pPr>
    </w:p>
    <w:p w14:paraId="1C3F2EA5" w14:textId="77777777" w:rsidR="00CC1A63" w:rsidRPr="00C02B0E" w:rsidRDefault="00CC1A63" w:rsidP="00E8371C">
      <w:pPr>
        <w:spacing w:line="264" w:lineRule="auto"/>
        <w:rPr>
          <w:szCs w:val="21"/>
        </w:rPr>
      </w:pPr>
    </w:p>
    <w:p w14:paraId="3EED3985" w14:textId="77777777" w:rsidR="00E8371C" w:rsidRPr="00C02B0E" w:rsidRDefault="00E8371C" w:rsidP="00E8371C">
      <w:pPr>
        <w:pStyle w:val="ae"/>
        <w:rPr>
          <w:noProof/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 w:rsidRPr="00C02B0E">
        <w:rPr>
          <w:sz w:val="21"/>
          <w:szCs w:val="21"/>
        </w:rPr>
        <w:t>674HC</w:t>
      </w:r>
      <w:r w:rsidRPr="00C02B0E">
        <w:rPr>
          <w:rFonts w:hint="eastAsia"/>
          <w:sz w:val="21"/>
          <w:szCs w:val="21"/>
        </w:rPr>
        <w:t>86</w:t>
      </w:r>
      <w:r w:rsidRPr="00C02B0E">
        <w:rPr>
          <w:rFonts w:hint="eastAsia"/>
          <w:sz w:val="21"/>
          <w:szCs w:val="21"/>
        </w:rPr>
        <w:t>输入输出状态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76"/>
        <w:gridCol w:w="1777"/>
        <w:gridCol w:w="1777"/>
        <w:gridCol w:w="1778"/>
      </w:tblGrid>
      <w:tr w:rsidR="00E8371C" w:rsidRPr="00C02B0E" w14:paraId="569BF081" w14:textId="77777777">
        <w:trPr>
          <w:trHeight w:val="355"/>
          <w:jc w:val="center"/>
        </w:trPr>
        <w:tc>
          <w:tcPr>
            <w:tcW w:w="3553" w:type="dxa"/>
            <w:gridSpan w:val="2"/>
            <w:vAlign w:val="center"/>
          </w:tcPr>
          <w:p w14:paraId="2DC48B65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输入端</w:t>
            </w:r>
          </w:p>
        </w:tc>
        <w:tc>
          <w:tcPr>
            <w:tcW w:w="3555" w:type="dxa"/>
            <w:gridSpan w:val="2"/>
            <w:vAlign w:val="center"/>
          </w:tcPr>
          <w:p w14:paraId="682460A1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输出端</w:t>
            </w:r>
            <w:r w:rsidRPr="00C02B0E">
              <w:rPr>
                <w:szCs w:val="21"/>
              </w:rPr>
              <w:t>Y</w:t>
            </w:r>
          </w:p>
        </w:tc>
      </w:tr>
      <w:tr w:rsidR="00E8371C" w:rsidRPr="00C02B0E" w14:paraId="6F502126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376673E8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 w14:paraId="70796C76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B</w:t>
            </w:r>
          </w:p>
        </w:tc>
        <w:tc>
          <w:tcPr>
            <w:tcW w:w="1777" w:type="dxa"/>
            <w:vAlign w:val="center"/>
          </w:tcPr>
          <w:p w14:paraId="7D42DB42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LED</w:t>
            </w:r>
            <w:r w:rsidRPr="00C02B0E">
              <w:rPr>
                <w:rFonts w:hint="eastAsia"/>
                <w:szCs w:val="21"/>
              </w:rPr>
              <w:t>（亮</w:t>
            </w:r>
            <w:r w:rsidRPr="00C02B0E">
              <w:rPr>
                <w:rFonts w:hint="eastAsia"/>
                <w:szCs w:val="21"/>
              </w:rPr>
              <w:t>/</w:t>
            </w:r>
            <w:r w:rsidRPr="00C02B0E">
              <w:rPr>
                <w:rFonts w:hint="eastAsia"/>
                <w:szCs w:val="21"/>
              </w:rPr>
              <w:t>灭）</w:t>
            </w:r>
          </w:p>
        </w:tc>
        <w:tc>
          <w:tcPr>
            <w:tcW w:w="1778" w:type="dxa"/>
            <w:vAlign w:val="center"/>
          </w:tcPr>
          <w:p w14:paraId="08E25E81" w14:textId="77777777" w:rsidR="00E8371C" w:rsidRPr="00C02B0E" w:rsidRDefault="00E8371C" w:rsidP="00C02B0E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逻辑状态</w:t>
            </w:r>
          </w:p>
        </w:tc>
      </w:tr>
      <w:tr w:rsidR="004A7024" w:rsidRPr="00C02B0E" w14:paraId="1151CA50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7014A80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lastRenderedPageBreak/>
              <w:t>0</w:t>
            </w:r>
          </w:p>
        </w:tc>
        <w:tc>
          <w:tcPr>
            <w:tcW w:w="1777" w:type="dxa"/>
            <w:vAlign w:val="center"/>
          </w:tcPr>
          <w:p w14:paraId="637F5D9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</w:tcPr>
          <w:p w14:paraId="2835B76E" w14:textId="2A245787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灭</w:t>
            </w:r>
          </w:p>
        </w:tc>
        <w:tc>
          <w:tcPr>
            <w:tcW w:w="1778" w:type="dxa"/>
          </w:tcPr>
          <w:p w14:paraId="2FCAC76F" w14:textId="4F3E9E0C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5DA728F5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09CB228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 w14:paraId="50F74E4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</w:tcPr>
          <w:p w14:paraId="3A8217F0" w14:textId="3042218E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亮</w:t>
            </w:r>
          </w:p>
        </w:tc>
        <w:tc>
          <w:tcPr>
            <w:tcW w:w="1778" w:type="dxa"/>
          </w:tcPr>
          <w:p w14:paraId="2BDD237C" w14:textId="740E0D57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2924471B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70DB21D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21ADD8A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</w:tcPr>
          <w:p w14:paraId="255C2980" w14:textId="5A22AAC1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亮</w:t>
            </w:r>
          </w:p>
        </w:tc>
        <w:tc>
          <w:tcPr>
            <w:tcW w:w="1778" w:type="dxa"/>
          </w:tcPr>
          <w:p w14:paraId="5BB0CFE4" w14:textId="7EFD9A88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7E9232DF" w14:textId="77777777">
        <w:trPr>
          <w:trHeight w:val="336"/>
          <w:jc w:val="center"/>
        </w:trPr>
        <w:tc>
          <w:tcPr>
            <w:tcW w:w="1776" w:type="dxa"/>
            <w:vAlign w:val="center"/>
          </w:tcPr>
          <w:p w14:paraId="6FC8922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7C9BB69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777" w:type="dxa"/>
          </w:tcPr>
          <w:p w14:paraId="7CB973C8" w14:textId="621E4D3D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灭</w:t>
            </w:r>
          </w:p>
        </w:tc>
        <w:tc>
          <w:tcPr>
            <w:tcW w:w="1778" w:type="dxa"/>
          </w:tcPr>
          <w:p w14:paraId="719BBC42" w14:textId="3F86047D" w:rsidR="004A7024" w:rsidRPr="00C02B0E" w:rsidRDefault="004A7024" w:rsidP="004A7024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49B6A1CD" w14:textId="77777777" w:rsidR="00E8371C" w:rsidRPr="00C02B0E" w:rsidRDefault="00E8371C" w:rsidP="00E8371C">
      <w:pPr>
        <w:spacing w:line="264" w:lineRule="auto"/>
        <w:rPr>
          <w:sz w:val="24"/>
        </w:rPr>
      </w:pPr>
    </w:p>
    <w:p w14:paraId="7E6A1AFF" w14:textId="77777777" w:rsidR="00C221D8" w:rsidRDefault="00562042" w:rsidP="00E8371C">
      <w:pPr>
        <w:spacing w:line="264" w:lineRule="auto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、门电路综合实验</w:t>
      </w:r>
    </w:p>
    <w:p w14:paraId="479AAD8F" w14:textId="77777777" w:rsidR="00562042" w:rsidRPr="00C02B0E" w:rsidRDefault="00994D59" w:rsidP="00E8371C">
      <w:pPr>
        <w:spacing w:line="264" w:lineRule="auto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）参考课本</w:t>
      </w:r>
      <w:r>
        <w:rPr>
          <w:rFonts w:hint="eastAsia"/>
          <w:sz w:val="24"/>
        </w:rPr>
        <w:t>P272</w:t>
      </w: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8-2</w:t>
      </w:r>
      <w:r>
        <w:rPr>
          <w:rFonts w:hint="eastAsia"/>
          <w:sz w:val="24"/>
        </w:rPr>
        <w:t>举重裁判表决电路逻辑图，搭建电路并测试。测试结果填入表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。</w:t>
      </w:r>
    </w:p>
    <w:p w14:paraId="140129C8" w14:textId="77777777" w:rsidR="00C221D8" w:rsidRPr="00C02B0E" w:rsidRDefault="00C221D8" w:rsidP="00C221D8">
      <w:pPr>
        <w:pStyle w:val="af"/>
        <w:ind w:firstLineChars="0" w:firstLine="0"/>
        <w:jc w:val="center"/>
        <w:rPr>
          <w:rFonts w:ascii="Times New Roman" w:hAnsi="Times New Roman"/>
          <w:szCs w:val="21"/>
        </w:rPr>
      </w:pPr>
      <w:r w:rsidRPr="00C02B0E">
        <w:rPr>
          <w:rFonts w:ascii="Times New Roman" w:hAnsi="Times New Roman" w:hint="eastAsia"/>
          <w:szCs w:val="21"/>
        </w:rPr>
        <w:t>表</w:t>
      </w:r>
      <w:r w:rsidRPr="00C02B0E">
        <w:rPr>
          <w:rFonts w:ascii="Times New Roman" w:hAnsi="Times New Roman" w:hint="eastAsia"/>
          <w:szCs w:val="21"/>
        </w:rPr>
        <w:t xml:space="preserve">7  </w:t>
      </w:r>
      <w:r w:rsidRPr="00C02B0E">
        <w:rPr>
          <w:rFonts w:ascii="Times New Roman" w:hAnsi="Times New Roman" w:hint="eastAsia"/>
          <w:szCs w:val="21"/>
        </w:rPr>
        <w:t>举重比赛裁判表决电路输入输出状态（方案一）</w:t>
      </w:r>
    </w:p>
    <w:tbl>
      <w:tblPr>
        <w:tblW w:w="3970" w:type="pct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794"/>
        <w:gridCol w:w="1797"/>
        <w:gridCol w:w="1798"/>
        <w:gridCol w:w="1797"/>
      </w:tblGrid>
      <w:tr w:rsidR="00C221D8" w:rsidRPr="00C02B0E" w14:paraId="261447E1" w14:textId="77777777">
        <w:trPr>
          <w:jc w:val="center"/>
        </w:trPr>
        <w:tc>
          <w:tcPr>
            <w:tcW w:w="3750" w:type="pct"/>
            <w:gridSpan w:val="3"/>
          </w:tcPr>
          <w:p w14:paraId="0BACA78A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输入端</w:t>
            </w:r>
          </w:p>
        </w:tc>
        <w:tc>
          <w:tcPr>
            <w:tcW w:w="1250" w:type="pct"/>
          </w:tcPr>
          <w:p w14:paraId="79A4105A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输出端</w:t>
            </w:r>
          </w:p>
        </w:tc>
      </w:tr>
      <w:tr w:rsidR="00C221D8" w:rsidRPr="00C02B0E" w14:paraId="1ABD5EFD" w14:textId="77777777" w:rsidTr="004A7024">
        <w:trPr>
          <w:jc w:val="center"/>
        </w:trPr>
        <w:tc>
          <w:tcPr>
            <w:tcW w:w="1249" w:type="pct"/>
          </w:tcPr>
          <w:p w14:paraId="73164DE3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A</w:t>
            </w:r>
          </w:p>
        </w:tc>
        <w:tc>
          <w:tcPr>
            <w:tcW w:w="1250" w:type="pct"/>
          </w:tcPr>
          <w:p w14:paraId="39B704C9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B</w:t>
            </w:r>
          </w:p>
        </w:tc>
        <w:tc>
          <w:tcPr>
            <w:tcW w:w="1251" w:type="pct"/>
          </w:tcPr>
          <w:p w14:paraId="3D3F6EA8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C</w:t>
            </w:r>
          </w:p>
        </w:tc>
        <w:tc>
          <w:tcPr>
            <w:tcW w:w="1250" w:type="pct"/>
          </w:tcPr>
          <w:p w14:paraId="4585027D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Y</w:t>
            </w:r>
          </w:p>
        </w:tc>
      </w:tr>
      <w:tr w:rsidR="004A7024" w:rsidRPr="00C02B0E" w14:paraId="147D7F5F" w14:textId="77777777" w:rsidTr="004A7024">
        <w:trPr>
          <w:jc w:val="center"/>
        </w:trPr>
        <w:tc>
          <w:tcPr>
            <w:tcW w:w="1249" w:type="pct"/>
          </w:tcPr>
          <w:p w14:paraId="6DF1C0C3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6E7CE329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48239281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17B84D63" w14:textId="2CC30108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4A7024" w:rsidRPr="00C02B0E" w14:paraId="42C8DC53" w14:textId="77777777" w:rsidTr="004A7024">
        <w:trPr>
          <w:jc w:val="center"/>
        </w:trPr>
        <w:tc>
          <w:tcPr>
            <w:tcW w:w="1249" w:type="pct"/>
          </w:tcPr>
          <w:p w14:paraId="2D8C2007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73B56F14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1273377F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6924C5E5" w14:textId="500B6B21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4A7024" w:rsidRPr="00C02B0E" w14:paraId="54E28D16" w14:textId="77777777" w:rsidTr="004A7024">
        <w:trPr>
          <w:jc w:val="center"/>
        </w:trPr>
        <w:tc>
          <w:tcPr>
            <w:tcW w:w="1249" w:type="pct"/>
          </w:tcPr>
          <w:p w14:paraId="2EB938D7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12C65E09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5F122F26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57A7A144" w14:textId="6119C3AA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4A7024" w:rsidRPr="00C02B0E" w14:paraId="27AC9B82" w14:textId="77777777" w:rsidTr="004A7024">
        <w:trPr>
          <w:jc w:val="center"/>
        </w:trPr>
        <w:tc>
          <w:tcPr>
            <w:tcW w:w="1249" w:type="pct"/>
          </w:tcPr>
          <w:p w14:paraId="124B679A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71D233EB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281EA852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3B2C25A2" w14:textId="34743DDB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4A7024" w:rsidRPr="00C02B0E" w14:paraId="56C1EE8E" w14:textId="77777777" w:rsidTr="004A7024">
        <w:trPr>
          <w:jc w:val="center"/>
        </w:trPr>
        <w:tc>
          <w:tcPr>
            <w:tcW w:w="1249" w:type="pct"/>
          </w:tcPr>
          <w:p w14:paraId="23D69408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79F9CD85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7F4E669E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7DC3AC9D" w14:textId="6A75C004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4A7024" w:rsidRPr="00C02B0E" w14:paraId="523075AC" w14:textId="77777777" w:rsidTr="004A7024">
        <w:trPr>
          <w:jc w:val="center"/>
        </w:trPr>
        <w:tc>
          <w:tcPr>
            <w:tcW w:w="1249" w:type="pct"/>
          </w:tcPr>
          <w:p w14:paraId="68E9B099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6828D6D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01C5E5B9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200A9CDC" w14:textId="425441E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4A7024" w:rsidRPr="00C02B0E" w14:paraId="75E3A311" w14:textId="77777777" w:rsidTr="004A7024">
        <w:trPr>
          <w:jc w:val="center"/>
        </w:trPr>
        <w:tc>
          <w:tcPr>
            <w:tcW w:w="1249" w:type="pct"/>
          </w:tcPr>
          <w:p w14:paraId="281F187C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4BFB0E16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79582EF1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470DC24B" w14:textId="35711CB3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4A7024" w:rsidRPr="00C02B0E" w14:paraId="39068811" w14:textId="77777777" w:rsidTr="004A7024">
        <w:trPr>
          <w:jc w:val="center"/>
        </w:trPr>
        <w:tc>
          <w:tcPr>
            <w:tcW w:w="1249" w:type="pct"/>
          </w:tcPr>
          <w:p w14:paraId="38F3ABA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770BFB0E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21AB317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3F945826" w14:textId="4F66DA70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</w:tbl>
    <w:p w14:paraId="4A9EBAFC" w14:textId="77777777" w:rsidR="00C221D8" w:rsidRDefault="00C221D8" w:rsidP="00E8371C">
      <w:pPr>
        <w:spacing w:line="264" w:lineRule="auto"/>
        <w:rPr>
          <w:sz w:val="24"/>
        </w:rPr>
      </w:pPr>
    </w:p>
    <w:p w14:paraId="467821F9" w14:textId="77777777" w:rsidR="00994D59" w:rsidRPr="00C02B0E" w:rsidRDefault="00994D59" w:rsidP="00994D59">
      <w:pPr>
        <w:spacing w:line="264" w:lineRule="auto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）参考课本</w:t>
      </w:r>
      <w:r>
        <w:rPr>
          <w:rFonts w:hint="eastAsia"/>
          <w:sz w:val="24"/>
        </w:rPr>
        <w:t>P273</w:t>
      </w: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8-4</w:t>
      </w:r>
      <w:r>
        <w:rPr>
          <w:rFonts w:hint="eastAsia"/>
          <w:sz w:val="24"/>
        </w:rPr>
        <w:t>举重裁判表决电路逻辑图，搭建电路并测试。测试结果填入表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。</w:t>
      </w:r>
    </w:p>
    <w:p w14:paraId="09BC31CA" w14:textId="77777777" w:rsidR="00CC1A63" w:rsidRPr="00C02B0E" w:rsidRDefault="00CC1A63" w:rsidP="00E8371C">
      <w:pPr>
        <w:spacing w:line="264" w:lineRule="auto"/>
        <w:rPr>
          <w:sz w:val="24"/>
        </w:rPr>
      </w:pPr>
    </w:p>
    <w:p w14:paraId="13CECE2E" w14:textId="77777777" w:rsidR="00C221D8" w:rsidRPr="00C02B0E" w:rsidRDefault="00C221D8" w:rsidP="00C221D8">
      <w:pPr>
        <w:pStyle w:val="af"/>
        <w:ind w:firstLineChars="0" w:firstLine="0"/>
        <w:jc w:val="center"/>
        <w:rPr>
          <w:rFonts w:ascii="Times New Roman" w:hAnsi="Times New Roman"/>
          <w:szCs w:val="21"/>
        </w:rPr>
      </w:pPr>
      <w:r w:rsidRPr="00C02B0E">
        <w:rPr>
          <w:rFonts w:ascii="Times New Roman" w:hAnsi="Times New Roman" w:hint="eastAsia"/>
          <w:szCs w:val="21"/>
        </w:rPr>
        <w:t>表</w:t>
      </w:r>
      <w:r w:rsidRPr="00C02B0E">
        <w:rPr>
          <w:rFonts w:ascii="Times New Roman" w:hAnsi="Times New Roman" w:hint="eastAsia"/>
          <w:szCs w:val="21"/>
        </w:rPr>
        <w:t xml:space="preserve">8  </w:t>
      </w:r>
      <w:r w:rsidRPr="00C02B0E">
        <w:rPr>
          <w:rFonts w:ascii="Times New Roman" w:hAnsi="Times New Roman" w:hint="eastAsia"/>
          <w:szCs w:val="21"/>
        </w:rPr>
        <w:t>举重比赛裁判表决电路输入输出状态（方案二）</w:t>
      </w:r>
    </w:p>
    <w:tbl>
      <w:tblPr>
        <w:tblW w:w="3970" w:type="pct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794"/>
        <w:gridCol w:w="1797"/>
        <w:gridCol w:w="1798"/>
        <w:gridCol w:w="1797"/>
      </w:tblGrid>
      <w:tr w:rsidR="00C221D8" w:rsidRPr="00C02B0E" w14:paraId="1635BF68" w14:textId="77777777">
        <w:trPr>
          <w:jc w:val="center"/>
        </w:trPr>
        <w:tc>
          <w:tcPr>
            <w:tcW w:w="3750" w:type="pct"/>
            <w:gridSpan w:val="3"/>
          </w:tcPr>
          <w:p w14:paraId="7FC86C3C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输入端</w:t>
            </w:r>
          </w:p>
        </w:tc>
        <w:tc>
          <w:tcPr>
            <w:tcW w:w="1250" w:type="pct"/>
          </w:tcPr>
          <w:p w14:paraId="46ED3C79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输出端</w:t>
            </w:r>
          </w:p>
        </w:tc>
      </w:tr>
      <w:tr w:rsidR="00C221D8" w:rsidRPr="00C02B0E" w14:paraId="57CA7757" w14:textId="77777777" w:rsidTr="004A7024">
        <w:trPr>
          <w:jc w:val="center"/>
        </w:trPr>
        <w:tc>
          <w:tcPr>
            <w:tcW w:w="1249" w:type="pct"/>
          </w:tcPr>
          <w:p w14:paraId="26FCBD44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A</w:t>
            </w:r>
          </w:p>
        </w:tc>
        <w:tc>
          <w:tcPr>
            <w:tcW w:w="1250" w:type="pct"/>
          </w:tcPr>
          <w:p w14:paraId="48F5B44B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B</w:t>
            </w:r>
          </w:p>
        </w:tc>
        <w:tc>
          <w:tcPr>
            <w:tcW w:w="1251" w:type="pct"/>
          </w:tcPr>
          <w:p w14:paraId="15126BE1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C</w:t>
            </w:r>
          </w:p>
        </w:tc>
        <w:tc>
          <w:tcPr>
            <w:tcW w:w="1250" w:type="pct"/>
          </w:tcPr>
          <w:p w14:paraId="7EC146EA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Y</w:t>
            </w:r>
          </w:p>
        </w:tc>
      </w:tr>
      <w:tr w:rsidR="004A7024" w:rsidRPr="00C02B0E" w14:paraId="6143ADF1" w14:textId="77777777" w:rsidTr="004A7024">
        <w:trPr>
          <w:jc w:val="center"/>
        </w:trPr>
        <w:tc>
          <w:tcPr>
            <w:tcW w:w="1249" w:type="pct"/>
          </w:tcPr>
          <w:p w14:paraId="0D513A06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002B9D8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2445D626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26352E73" w14:textId="3D06A872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4A7024" w:rsidRPr="00C02B0E" w14:paraId="26226938" w14:textId="77777777" w:rsidTr="004A7024">
        <w:trPr>
          <w:jc w:val="center"/>
        </w:trPr>
        <w:tc>
          <w:tcPr>
            <w:tcW w:w="1249" w:type="pct"/>
          </w:tcPr>
          <w:p w14:paraId="7C74F148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2D59453A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54C19577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218FD671" w14:textId="4378F3CE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4A7024" w:rsidRPr="00C02B0E" w14:paraId="1B2AC723" w14:textId="77777777" w:rsidTr="004A7024">
        <w:trPr>
          <w:jc w:val="center"/>
        </w:trPr>
        <w:tc>
          <w:tcPr>
            <w:tcW w:w="1249" w:type="pct"/>
          </w:tcPr>
          <w:p w14:paraId="112B5DB7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47B6FD3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521BEDC2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147D04B8" w14:textId="122E103D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4A7024" w:rsidRPr="00C02B0E" w14:paraId="36CC3BCB" w14:textId="77777777" w:rsidTr="004A7024">
        <w:trPr>
          <w:jc w:val="center"/>
        </w:trPr>
        <w:tc>
          <w:tcPr>
            <w:tcW w:w="1249" w:type="pct"/>
          </w:tcPr>
          <w:p w14:paraId="53263758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7C261C8F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5D2281E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0FDD45D2" w14:textId="0C31A4F1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4A7024" w:rsidRPr="00C02B0E" w14:paraId="7916C0AC" w14:textId="77777777" w:rsidTr="004A7024">
        <w:trPr>
          <w:jc w:val="center"/>
        </w:trPr>
        <w:tc>
          <w:tcPr>
            <w:tcW w:w="1249" w:type="pct"/>
          </w:tcPr>
          <w:p w14:paraId="541E9E8E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35B5963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124F78CC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0DD9D6EB" w14:textId="67916E8A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4A7024" w:rsidRPr="00C02B0E" w14:paraId="55212809" w14:textId="77777777" w:rsidTr="004A7024">
        <w:trPr>
          <w:jc w:val="center"/>
        </w:trPr>
        <w:tc>
          <w:tcPr>
            <w:tcW w:w="1249" w:type="pct"/>
          </w:tcPr>
          <w:p w14:paraId="78EA756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55A5DD7C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572EB064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3531DE12" w14:textId="514A9ECA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4A7024" w:rsidRPr="00C02B0E" w14:paraId="542B2D9B" w14:textId="77777777" w:rsidTr="004A7024">
        <w:trPr>
          <w:jc w:val="center"/>
        </w:trPr>
        <w:tc>
          <w:tcPr>
            <w:tcW w:w="1249" w:type="pct"/>
          </w:tcPr>
          <w:p w14:paraId="7409D6C1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3880A32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39FEC397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7DA23DD6" w14:textId="36BA927C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4A7024" w:rsidRPr="00C02B0E" w14:paraId="3AAD9111" w14:textId="77777777" w:rsidTr="004A7024">
        <w:trPr>
          <w:jc w:val="center"/>
        </w:trPr>
        <w:tc>
          <w:tcPr>
            <w:tcW w:w="1249" w:type="pct"/>
          </w:tcPr>
          <w:p w14:paraId="17817EAF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5DE5BE36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51BF182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2B0D5CCB" w14:textId="2E92767D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</w:tbl>
    <w:p w14:paraId="2FA3114B" w14:textId="77777777" w:rsidR="00C221D8" w:rsidRDefault="00C221D8" w:rsidP="008E573B">
      <w:pPr>
        <w:rPr>
          <w:sz w:val="18"/>
          <w:szCs w:val="18"/>
        </w:rPr>
      </w:pPr>
    </w:p>
    <w:p w14:paraId="1DDB351A" w14:textId="77777777" w:rsidR="00BB69CF" w:rsidRDefault="00BB69CF" w:rsidP="008E573B">
      <w:pPr>
        <w:rPr>
          <w:sz w:val="18"/>
          <w:szCs w:val="18"/>
        </w:rPr>
      </w:pPr>
    </w:p>
    <w:p w14:paraId="7D90EB87" w14:textId="77777777" w:rsidR="00BB69CF" w:rsidRDefault="00BB69CF" w:rsidP="008E573B">
      <w:pPr>
        <w:rPr>
          <w:sz w:val="18"/>
          <w:szCs w:val="18"/>
        </w:rPr>
      </w:pPr>
    </w:p>
    <w:p w14:paraId="3BA88604" w14:textId="77777777" w:rsidR="00BB69CF" w:rsidRDefault="00BB69CF" w:rsidP="008E573B">
      <w:pPr>
        <w:rPr>
          <w:sz w:val="18"/>
          <w:szCs w:val="18"/>
        </w:rPr>
      </w:pPr>
    </w:p>
    <w:p w14:paraId="4B2A178D" w14:textId="77777777" w:rsidR="00BB69CF" w:rsidRDefault="00BB69CF" w:rsidP="008E573B">
      <w:pPr>
        <w:rPr>
          <w:sz w:val="18"/>
          <w:szCs w:val="18"/>
        </w:rPr>
      </w:pPr>
    </w:p>
    <w:p w14:paraId="28D65CBB" w14:textId="77777777" w:rsidR="00BB69CF" w:rsidRDefault="00BB69CF" w:rsidP="008E573B">
      <w:pPr>
        <w:rPr>
          <w:sz w:val="18"/>
          <w:szCs w:val="18"/>
        </w:rPr>
      </w:pPr>
    </w:p>
    <w:p w14:paraId="42B049F9" w14:textId="77777777" w:rsidR="00994D59" w:rsidRPr="00C02B0E" w:rsidRDefault="00994D59" w:rsidP="00994D59">
      <w:pPr>
        <w:spacing w:line="264" w:lineRule="auto"/>
        <w:rPr>
          <w:sz w:val="24"/>
        </w:rPr>
      </w:pPr>
      <w:r>
        <w:rPr>
          <w:rFonts w:hint="eastAsia"/>
          <w:sz w:val="24"/>
        </w:rPr>
        <w:lastRenderedPageBreak/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）参考课本</w:t>
      </w:r>
      <w:r>
        <w:rPr>
          <w:rFonts w:hint="eastAsia"/>
          <w:sz w:val="24"/>
        </w:rPr>
        <w:t>P273</w:t>
      </w: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8-7</w:t>
      </w:r>
      <w:r>
        <w:rPr>
          <w:rFonts w:hint="eastAsia"/>
          <w:sz w:val="24"/>
        </w:rPr>
        <w:t>举重裁判表决电路逻辑图，搭建电路并测试。测试结果填入表</w:t>
      </w:r>
      <w:r>
        <w:rPr>
          <w:rFonts w:hint="eastAsia"/>
          <w:sz w:val="24"/>
        </w:rPr>
        <w:t>9</w:t>
      </w:r>
      <w:r>
        <w:rPr>
          <w:rFonts w:hint="eastAsia"/>
          <w:sz w:val="24"/>
        </w:rPr>
        <w:t>。</w:t>
      </w:r>
    </w:p>
    <w:p w14:paraId="0012BFB6" w14:textId="77777777" w:rsidR="00CC1A63" w:rsidRPr="008E573B" w:rsidRDefault="00CC1A63" w:rsidP="008E573B">
      <w:pPr>
        <w:rPr>
          <w:sz w:val="18"/>
          <w:szCs w:val="18"/>
        </w:rPr>
      </w:pPr>
    </w:p>
    <w:p w14:paraId="6A514BF5" w14:textId="77777777" w:rsidR="00C221D8" w:rsidRPr="00C02B0E" w:rsidRDefault="00C221D8" w:rsidP="00C221D8">
      <w:pPr>
        <w:pStyle w:val="af"/>
        <w:ind w:firstLineChars="0" w:firstLine="0"/>
        <w:jc w:val="center"/>
        <w:rPr>
          <w:rFonts w:ascii="Times New Roman" w:hAnsi="Times New Roman"/>
          <w:szCs w:val="21"/>
        </w:rPr>
      </w:pPr>
      <w:r w:rsidRPr="00C02B0E">
        <w:rPr>
          <w:rFonts w:ascii="Times New Roman" w:hAnsi="Times New Roman" w:hint="eastAsia"/>
          <w:szCs w:val="21"/>
        </w:rPr>
        <w:t>表</w:t>
      </w:r>
      <w:r w:rsidR="00280EAC">
        <w:rPr>
          <w:rFonts w:ascii="Times New Roman" w:hAnsi="Times New Roman" w:hint="eastAsia"/>
          <w:szCs w:val="21"/>
        </w:rPr>
        <w:t>9</w:t>
      </w:r>
      <w:r w:rsidRPr="00C02B0E">
        <w:rPr>
          <w:rFonts w:ascii="Times New Roman" w:hAnsi="Times New Roman" w:hint="eastAsia"/>
          <w:szCs w:val="21"/>
        </w:rPr>
        <w:t>交通灯故障检测电路输出状态</w:t>
      </w:r>
    </w:p>
    <w:tbl>
      <w:tblPr>
        <w:tblW w:w="3970" w:type="pct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796"/>
        <w:gridCol w:w="1798"/>
        <w:gridCol w:w="1797"/>
        <w:gridCol w:w="1795"/>
      </w:tblGrid>
      <w:tr w:rsidR="00C221D8" w:rsidRPr="00C02B0E" w14:paraId="21914D66" w14:textId="77777777" w:rsidTr="004A7024">
        <w:trPr>
          <w:tblHeader/>
          <w:jc w:val="center"/>
        </w:trPr>
        <w:tc>
          <w:tcPr>
            <w:tcW w:w="1250" w:type="pct"/>
          </w:tcPr>
          <w:p w14:paraId="4BDBE19A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R</w:t>
            </w:r>
          </w:p>
        </w:tc>
        <w:tc>
          <w:tcPr>
            <w:tcW w:w="1251" w:type="pct"/>
          </w:tcPr>
          <w:p w14:paraId="4D6AB220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Y</w:t>
            </w:r>
          </w:p>
        </w:tc>
        <w:tc>
          <w:tcPr>
            <w:tcW w:w="1250" w:type="pct"/>
          </w:tcPr>
          <w:p w14:paraId="11406605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G</w:t>
            </w:r>
          </w:p>
        </w:tc>
        <w:tc>
          <w:tcPr>
            <w:tcW w:w="1250" w:type="pct"/>
          </w:tcPr>
          <w:p w14:paraId="6E9692F9" w14:textId="77777777" w:rsidR="00C221D8" w:rsidRPr="00C02B0E" w:rsidRDefault="00C221D8" w:rsidP="00C02B0E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Z</w:t>
            </w:r>
          </w:p>
        </w:tc>
      </w:tr>
      <w:tr w:rsidR="004A7024" w:rsidRPr="00C02B0E" w14:paraId="35EC6BC3" w14:textId="77777777" w:rsidTr="004A7024">
        <w:trPr>
          <w:jc w:val="center"/>
        </w:trPr>
        <w:tc>
          <w:tcPr>
            <w:tcW w:w="1250" w:type="pct"/>
          </w:tcPr>
          <w:p w14:paraId="5E530E1B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335109A9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46EC68CB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767D09C3" w14:textId="67AEEB95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4A7024" w:rsidRPr="00C02B0E" w14:paraId="7182AB41" w14:textId="77777777" w:rsidTr="004A7024">
        <w:trPr>
          <w:jc w:val="center"/>
        </w:trPr>
        <w:tc>
          <w:tcPr>
            <w:tcW w:w="1250" w:type="pct"/>
          </w:tcPr>
          <w:p w14:paraId="49EEDD4C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6BAC950F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56DF423B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4DFCACEC" w14:textId="3C90AEFC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4A7024" w:rsidRPr="00C02B0E" w14:paraId="6F21356C" w14:textId="77777777" w:rsidTr="004A7024">
        <w:trPr>
          <w:jc w:val="center"/>
        </w:trPr>
        <w:tc>
          <w:tcPr>
            <w:tcW w:w="1250" w:type="pct"/>
          </w:tcPr>
          <w:p w14:paraId="3CF0CE6E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7D2C288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221AAED6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74B216CA" w14:textId="1595DD0E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4A7024" w:rsidRPr="00C02B0E" w14:paraId="4FCC487F" w14:textId="77777777" w:rsidTr="004A7024">
        <w:trPr>
          <w:jc w:val="center"/>
        </w:trPr>
        <w:tc>
          <w:tcPr>
            <w:tcW w:w="1250" w:type="pct"/>
          </w:tcPr>
          <w:p w14:paraId="680B5BC1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1" w:type="pct"/>
          </w:tcPr>
          <w:p w14:paraId="16CBEE22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287B3ADC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1A8DDFB8" w14:textId="314E1DF4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4A7024" w:rsidRPr="00C02B0E" w14:paraId="2B3801BB" w14:textId="77777777" w:rsidTr="004A7024">
        <w:trPr>
          <w:jc w:val="center"/>
        </w:trPr>
        <w:tc>
          <w:tcPr>
            <w:tcW w:w="1250" w:type="pct"/>
          </w:tcPr>
          <w:p w14:paraId="6B0601E2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60831B75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20C1482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31F8A754" w14:textId="1CDFF881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4A7024" w:rsidRPr="00C02B0E" w14:paraId="0EA0BA54" w14:textId="77777777" w:rsidTr="004A7024">
        <w:trPr>
          <w:jc w:val="center"/>
        </w:trPr>
        <w:tc>
          <w:tcPr>
            <w:tcW w:w="1250" w:type="pct"/>
          </w:tcPr>
          <w:p w14:paraId="1EA72FF6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0EE7BFB8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6BB2B707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422488CB" w14:textId="574D1EB1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4A7024" w:rsidRPr="00C02B0E" w14:paraId="0D733F0C" w14:textId="77777777" w:rsidTr="004A7024">
        <w:trPr>
          <w:jc w:val="center"/>
        </w:trPr>
        <w:tc>
          <w:tcPr>
            <w:tcW w:w="1250" w:type="pct"/>
          </w:tcPr>
          <w:p w14:paraId="4718CF2E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1DD0E710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723D11FF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2BE864E4" w14:textId="449F3E1F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4A7024" w:rsidRPr="00C02B0E" w14:paraId="7CDF3D4F" w14:textId="77777777" w:rsidTr="004A7024">
        <w:trPr>
          <w:jc w:val="center"/>
        </w:trPr>
        <w:tc>
          <w:tcPr>
            <w:tcW w:w="1250" w:type="pct"/>
          </w:tcPr>
          <w:p w14:paraId="19465606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1" w:type="pct"/>
          </w:tcPr>
          <w:p w14:paraId="3A5EF388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67B16997" w14:textId="7777777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1C2CC71C" w14:textId="2C1F1297" w:rsidR="004A7024" w:rsidRPr="00C02B0E" w:rsidRDefault="004A7024" w:rsidP="004A7024">
            <w:pPr>
              <w:pStyle w:val="af"/>
              <w:ind w:firstLineChars="0" w:firstLine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</w:tbl>
    <w:p w14:paraId="1B3FEC1F" w14:textId="77777777" w:rsidR="00C221D8" w:rsidRPr="008E573B" w:rsidRDefault="00C221D8" w:rsidP="008E573B">
      <w:pPr>
        <w:rPr>
          <w:sz w:val="18"/>
          <w:szCs w:val="18"/>
        </w:rPr>
      </w:pPr>
    </w:p>
    <w:p w14:paraId="7E5234CE" w14:textId="77777777" w:rsidR="003D2C27" w:rsidRPr="00C02B0E" w:rsidRDefault="003D2C27" w:rsidP="00766881">
      <w:pPr>
        <w:spacing w:line="264" w:lineRule="auto"/>
        <w:rPr>
          <w:sz w:val="24"/>
        </w:rPr>
      </w:pPr>
    </w:p>
    <w:p w14:paraId="32C0B0FB" w14:textId="77777777" w:rsidR="001646F6" w:rsidRDefault="001646F6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14:paraId="255267A0" w14:textId="77777777" w:rsidR="009759FB" w:rsidRPr="009759FB" w:rsidRDefault="009759FB" w:rsidP="009759FB">
      <w:pPr>
        <w:pStyle w:val="1"/>
      </w:pPr>
      <w:r w:rsidRPr="009759FB">
        <w:rPr>
          <w:rFonts w:hint="eastAsia"/>
        </w:rPr>
        <w:lastRenderedPageBreak/>
        <w:t>实验二基于实验箱的数字逻辑实验——经典组合电路（</w:t>
      </w:r>
      <w:r w:rsidR="00562042">
        <w:rPr>
          <w:rFonts w:hint="eastAsia"/>
        </w:rPr>
        <w:t>4</w:t>
      </w:r>
      <w:r w:rsidRPr="009759FB">
        <w:rPr>
          <w:rFonts w:hint="eastAsia"/>
        </w:rPr>
        <w:t>学时）</w:t>
      </w:r>
    </w:p>
    <w:p w14:paraId="655E21D1" w14:textId="77777777" w:rsidR="00A4068B" w:rsidRDefault="00994D59" w:rsidP="0009725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>
        <w:rPr>
          <w:rFonts w:ascii="华文仿宋" w:eastAsia="华文仿宋" w:hAnsi="华文仿宋" w:hint="eastAsia"/>
          <w:sz w:val="28"/>
        </w:rPr>
        <w:t>1</w:t>
      </w:r>
      <w:r w:rsidR="00A4068B" w:rsidRPr="00A4068B">
        <w:rPr>
          <w:rFonts w:ascii="华文仿宋" w:eastAsia="华文仿宋" w:hAnsi="华文仿宋"/>
          <w:sz w:val="28"/>
        </w:rPr>
        <w:t>.</w:t>
      </w:r>
      <w:r w:rsidR="00B6778A">
        <w:rPr>
          <w:rFonts w:ascii="华文仿宋" w:eastAsia="华文仿宋" w:hAnsi="华文仿宋" w:hint="eastAsia"/>
          <w:sz w:val="28"/>
        </w:rPr>
        <w:t>验证</w:t>
      </w:r>
      <w:r w:rsidR="00C00992" w:rsidRPr="007573F9">
        <w:rPr>
          <w:rFonts w:ascii="华文仿宋" w:eastAsia="华文仿宋" w:hAnsi="华文仿宋" w:hint="eastAsia"/>
          <w:sz w:val="28"/>
        </w:rPr>
        <w:t>组合逻辑电路</w:t>
      </w:r>
      <w:r>
        <w:rPr>
          <w:rFonts w:ascii="华文仿宋" w:eastAsia="华文仿宋" w:hAnsi="华文仿宋" w:hint="eastAsia"/>
          <w:sz w:val="28"/>
        </w:rPr>
        <w:t>芯片</w:t>
      </w:r>
      <w:r w:rsidR="00A4068B">
        <w:rPr>
          <w:rFonts w:ascii="华文仿宋" w:eastAsia="华文仿宋" w:hAnsi="华文仿宋" w:hint="eastAsia"/>
          <w:sz w:val="28"/>
        </w:rPr>
        <w:t>功能</w:t>
      </w:r>
      <w:r w:rsidR="00562042" w:rsidRPr="007573F9">
        <w:rPr>
          <w:rFonts w:ascii="华文仿宋" w:eastAsia="华文仿宋" w:hAnsi="华文仿宋" w:hint="eastAsia"/>
          <w:sz w:val="28"/>
        </w:rPr>
        <w:t>74HC148、74HC138</w:t>
      </w:r>
    </w:p>
    <w:p w14:paraId="67442DB5" w14:textId="77777777" w:rsidR="00A4068B" w:rsidRDefault="00A4068B" w:rsidP="0009725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>
        <w:rPr>
          <w:rFonts w:ascii="华文仿宋" w:eastAsia="华文仿宋" w:hAnsi="华文仿宋" w:hint="eastAsia"/>
          <w:sz w:val="28"/>
        </w:rPr>
        <w:t>2. 验证</w:t>
      </w:r>
      <w:r w:rsidRPr="007573F9">
        <w:rPr>
          <w:rFonts w:ascii="华文仿宋" w:eastAsia="华文仿宋" w:hAnsi="华文仿宋" w:hint="eastAsia"/>
          <w:sz w:val="28"/>
        </w:rPr>
        <w:t>组合逻辑电路</w:t>
      </w:r>
      <w:r>
        <w:rPr>
          <w:rFonts w:ascii="华文仿宋" w:eastAsia="华文仿宋" w:hAnsi="华文仿宋" w:hint="eastAsia"/>
          <w:sz w:val="28"/>
        </w:rPr>
        <w:t>芯片功能</w:t>
      </w:r>
      <w:r w:rsidR="00C00992" w:rsidRPr="007573F9">
        <w:rPr>
          <w:rFonts w:ascii="华文仿宋" w:eastAsia="华文仿宋" w:hAnsi="华文仿宋" w:hint="eastAsia"/>
          <w:sz w:val="28"/>
        </w:rPr>
        <w:t>74HC153、74HC85</w:t>
      </w:r>
    </w:p>
    <w:p w14:paraId="3D9A7057" w14:textId="77777777" w:rsidR="009759FB" w:rsidRDefault="00A4068B" w:rsidP="0009725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>
        <w:rPr>
          <w:rFonts w:ascii="华文仿宋" w:eastAsia="华文仿宋" w:hAnsi="华文仿宋" w:hint="eastAsia"/>
          <w:sz w:val="28"/>
        </w:rPr>
        <w:t>3. 验证</w:t>
      </w:r>
      <w:r w:rsidRPr="007573F9">
        <w:rPr>
          <w:rFonts w:ascii="华文仿宋" w:eastAsia="华文仿宋" w:hAnsi="华文仿宋" w:hint="eastAsia"/>
          <w:sz w:val="28"/>
        </w:rPr>
        <w:t>组合逻辑电路</w:t>
      </w:r>
      <w:r>
        <w:rPr>
          <w:rFonts w:ascii="华文仿宋" w:eastAsia="华文仿宋" w:hAnsi="华文仿宋" w:hint="eastAsia"/>
          <w:sz w:val="28"/>
        </w:rPr>
        <w:t>芯片功能</w:t>
      </w:r>
      <w:r w:rsidR="009759FB" w:rsidRPr="009759FB">
        <w:rPr>
          <w:rFonts w:ascii="华文仿宋" w:eastAsia="华文仿宋" w:hAnsi="华文仿宋" w:hint="eastAsia"/>
          <w:sz w:val="28"/>
        </w:rPr>
        <w:t>74HC283、74HC4511</w:t>
      </w:r>
    </w:p>
    <w:p w14:paraId="68D48F8C" w14:textId="77777777" w:rsidR="00994D59" w:rsidRPr="00B6778A" w:rsidRDefault="00A4068B" w:rsidP="0009725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>
        <w:rPr>
          <w:rFonts w:ascii="华文仿宋" w:eastAsia="华文仿宋" w:hAnsi="华文仿宋" w:hint="eastAsia"/>
          <w:sz w:val="28"/>
        </w:rPr>
        <w:t>4</w:t>
      </w:r>
      <w:r w:rsidRPr="00A4068B">
        <w:rPr>
          <w:rFonts w:ascii="华文仿宋" w:eastAsia="华文仿宋" w:hAnsi="华文仿宋"/>
          <w:sz w:val="28"/>
        </w:rPr>
        <w:t>.</w:t>
      </w:r>
      <w:r w:rsidR="00B6778A">
        <w:rPr>
          <w:rFonts w:ascii="华文仿宋" w:eastAsia="华文仿宋" w:hAnsi="华文仿宋" w:hint="eastAsia"/>
          <w:sz w:val="28"/>
        </w:rPr>
        <w:t>组合逻辑电路综合实验</w:t>
      </w:r>
    </w:p>
    <w:p w14:paraId="3D93D4D0" w14:textId="77777777" w:rsidR="00994D59" w:rsidRPr="00925D4F" w:rsidRDefault="00925D4F" w:rsidP="004C5771">
      <w:pPr>
        <w:pStyle w:val="2"/>
        <w:spacing w:before="156" w:after="156"/>
        <w:rPr>
          <w:b w:val="0"/>
          <w:sz w:val="24"/>
        </w:rPr>
      </w:pPr>
      <w:r>
        <w:rPr>
          <w:rFonts w:ascii="Times New Roman" w:hAnsi="Times New Roman" w:hint="eastAsia"/>
        </w:rPr>
        <w:t>组合</w:t>
      </w:r>
      <w:r w:rsidRPr="00C02B0E">
        <w:rPr>
          <w:rFonts w:ascii="Times New Roman" w:hAnsi="Times New Roman" w:hint="eastAsia"/>
        </w:rPr>
        <w:t>逻辑电路</w:t>
      </w:r>
    </w:p>
    <w:p w14:paraId="6B57F911" w14:textId="77777777" w:rsidR="009759FB" w:rsidRPr="00C02B0E" w:rsidRDefault="009759FB" w:rsidP="009759FB">
      <w:pPr>
        <w:spacing w:line="264" w:lineRule="auto"/>
        <w:rPr>
          <w:b/>
          <w:sz w:val="24"/>
        </w:rPr>
      </w:pPr>
      <w:r w:rsidRPr="00C02B0E">
        <w:rPr>
          <w:rFonts w:hint="eastAsia"/>
          <w:b/>
          <w:sz w:val="24"/>
        </w:rPr>
        <w:t>一、实验目的</w:t>
      </w:r>
    </w:p>
    <w:p w14:paraId="28FAE249" w14:textId="77777777" w:rsidR="00994D59" w:rsidRPr="00C02B0E" w:rsidRDefault="00994D59" w:rsidP="00994D59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1. </w:t>
      </w:r>
      <w:r w:rsidRPr="00C02B0E">
        <w:rPr>
          <w:rFonts w:hint="eastAsia"/>
          <w:sz w:val="24"/>
        </w:rPr>
        <w:t>了解和掌握编码器的工作原理及逻辑功能。</w:t>
      </w:r>
    </w:p>
    <w:p w14:paraId="3BC7CD95" w14:textId="77777777" w:rsidR="00994D59" w:rsidRPr="00C02B0E" w:rsidRDefault="00994D59" w:rsidP="00994D59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2. </w:t>
      </w:r>
      <w:r w:rsidRPr="00C02B0E">
        <w:rPr>
          <w:rFonts w:hint="eastAsia"/>
          <w:sz w:val="24"/>
        </w:rPr>
        <w:t>了解和掌握译码器的工作原理及逻辑功能。</w:t>
      </w:r>
    </w:p>
    <w:p w14:paraId="7B269668" w14:textId="77777777" w:rsidR="00530F8B" w:rsidRPr="00C02B0E" w:rsidRDefault="00994D59" w:rsidP="00530F8B">
      <w:pPr>
        <w:spacing w:line="26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="00530F8B" w:rsidRPr="00C02B0E">
        <w:rPr>
          <w:rFonts w:hint="eastAsia"/>
          <w:sz w:val="24"/>
        </w:rPr>
        <w:t xml:space="preserve">. </w:t>
      </w:r>
      <w:r w:rsidR="00530F8B" w:rsidRPr="00C02B0E">
        <w:rPr>
          <w:rFonts w:hint="eastAsia"/>
          <w:sz w:val="24"/>
        </w:rPr>
        <w:t>了解和掌握数据选择器的工作原理及逻辑功能。</w:t>
      </w:r>
    </w:p>
    <w:p w14:paraId="1265065A" w14:textId="77777777" w:rsidR="00530F8B" w:rsidRPr="00C02B0E" w:rsidRDefault="00994D59" w:rsidP="00530F8B">
      <w:pPr>
        <w:spacing w:line="26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 w:rsidR="00530F8B" w:rsidRPr="00C02B0E">
        <w:rPr>
          <w:rFonts w:hint="eastAsia"/>
          <w:sz w:val="24"/>
        </w:rPr>
        <w:t xml:space="preserve">. </w:t>
      </w:r>
      <w:r w:rsidR="00530F8B" w:rsidRPr="00C02B0E">
        <w:rPr>
          <w:rFonts w:hint="eastAsia"/>
          <w:sz w:val="24"/>
        </w:rPr>
        <w:t>了解和掌握数值比较器的工作原理及如何比较大小。</w:t>
      </w:r>
    </w:p>
    <w:p w14:paraId="48B153D5" w14:textId="77777777" w:rsidR="009759FB" w:rsidRPr="00C02B0E" w:rsidRDefault="00994D59" w:rsidP="009759FB">
      <w:pPr>
        <w:spacing w:line="26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 w:rsidR="009759FB" w:rsidRPr="00C02B0E">
        <w:rPr>
          <w:rFonts w:hint="eastAsia"/>
          <w:sz w:val="24"/>
        </w:rPr>
        <w:t xml:space="preserve">. </w:t>
      </w:r>
      <w:r w:rsidR="009759FB" w:rsidRPr="00C02B0E">
        <w:rPr>
          <w:rFonts w:hint="eastAsia"/>
          <w:sz w:val="24"/>
        </w:rPr>
        <w:t>了解全加器的工作原理及其典型的应用，并验证</w:t>
      </w:r>
      <w:r w:rsidR="009759FB" w:rsidRPr="00C02B0E">
        <w:rPr>
          <w:sz w:val="24"/>
        </w:rPr>
        <w:t>4</w:t>
      </w:r>
      <w:r w:rsidR="009759FB" w:rsidRPr="00C02B0E">
        <w:rPr>
          <w:rFonts w:hint="eastAsia"/>
          <w:sz w:val="24"/>
        </w:rPr>
        <w:t>位全加器功能。</w:t>
      </w:r>
    </w:p>
    <w:p w14:paraId="55E9E181" w14:textId="77777777" w:rsidR="009759FB" w:rsidRPr="00C02B0E" w:rsidRDefault="00994D59" w:rsidP="009759FB">
      <w:pPr>
        <w:spacing w:line="26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6</w:t>
      </w:r>
      <w:r w:rsidR="009759FB" w:rsidRPr="00C02B0E">
        <w:rPr>
          <w:rFonts w:hint="eastAsia"/>
          <w:sz w:val="24"/>
        </w:rPr>
        <w:t xml:space="preserve">. </w:t>
      </w:r>
      <w:r w:rsidR="009759FB" w:rsidRPr="00C02B0E">
        <w:rPr>
          <w:rFonts w:hint="eastAsia"/>
          <w:sz w:val="24"/>
        </w:rPr>
        <w:t>了解集成数码显示译码器的工作原理及其典型的应用，并实现</w:t>
      </w:r>
      <w:r w:rsidR="009759FB">
        <w:rPr>
          <w:rFonts w:hint="eastAsia"/>
          <w:sz w:val="24"/>
        </w:rPr>
        <w:t>七</w:t>
      </w:r>
      <w:r w:rsidR="009759FB" w:rsidRPr="00C02B0E">
        <w:rPr>
          <w:rFonts w:hint="eastAsia"/>
          <w:sz w:val="24"/>
        </w:rPr>
        <w:t>段数码管的驱动。</w:t>
      </w:r>
    </w:p>
    <w:p w14:paraId="087CE483" w14:textId="77777777" w:rsidR="009759FB" w:rsidRPr="00C02B0E" w:rsidRDefault="009759FB" w:rsidP="009759FB">
      <w:pPr>
        <w:spacing w:line="264" w:lineRule="auto"/>
        <w:rPr>
          <w:sz w:val="24"/>
        </w:rPr>
      </w:pPr>
    </w:p>
    <w:p w14:paraId="3A57367A" w14:textId="77777777" w:rsidR="009759FB" w:rsidRPr="00C02B0E" w:rsidRDefault="009759FB" w:rsidP="009759FB">
      <w:pPr>
        <w:spacing w:line="264" w:lineRule="auto"/>
        <w:rPr>
          <w:b/>
          <w:sz w:val="24"/>
        </w:rPr>
      </w:pPr>
      <w:r w:rsidRPr="00C02B0E">
        <w:rPr>
          <w:rFonts w:hint="eastAsia"/>
          <w:b/>
          <w:sz w:val="24"/>
        </w:rPr>
        <w:t>二、实验仪器及</w:t>
      </w:r>
      <w:r>
        <w:rPr>
          <w:rFonts w:hint="eastAsia"/>
          <w:b/>
          <w:sz w:val="24"/>
        </w:rPr>
        <w:t>元</w:t>
      </w:r>
      <w:r w:rsidRPr="00C02B0E">
        <w:rPr>
          <w:rFonts w:hint="eastAsia"/>
          <w:b/>
          <w:sz w:val="24"/>
        </w:rPr>
        <w:t>器件</w:t>
      </w:r>
    </w:p>
    <w:p w14:paraId="3ED1CBB3" w14:textId="77777777" w:rsidR="009759FB" w:rsidRPr="00C02B0E" w:rsidRDefault="009759FB" w:rsidP="009759FB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>1.</w:t>
      </w:r>
      <w:r w:rsidRPr="00C02B0E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C02B0E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C02B0E">
        <w:rPr>
          <w:rFonts w:hint="eastAsia"/>
          <w:sz w:val="24"/>
        </w:rPr>
        <w:t>实验箱。</w:t>
      </w:r>
    </w:p>
    <w:p w14:paraId="118062A7" w14:textId="77777777" w:rsidR="009759FB" w:rsidRPr="00C02B0E" w:rsidRDefault="009759FB" w:rsidP="009759FB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2. </w:t>
      </w:r>
      <w:r>
        <w:rPr>
          <w:rFonts w:hint="eastAsia"/>
          <w:sz w:val="24"/>
        </w:rPr>
        <w:t>元</w:t>
      </w:r>
      <w:r w:rsidRPr="00C02B0E">
        <w:rPr>
          <w:rFonts w:hint="eastAsia"/>
          <w:sz w:val="24"/>
        </w:rPr>
        <w:t>器件：</w:t>
      </w:r>
      <w:r w:rsidR="00B6778A" w:rsidRPr="00C02B0E">
        <w:rPr>
          <w:rFonts w:hint="eastAsia"/>
          <w:sz w:val="24"/>
        </w:rPr>
        <w:t>8-3</w:t>
      </w:r>
      <w:r w:rsidR="00B6778A" w:rsidRPr="00C02B0E">
        <w:rPr>
          <w:rFonts w:hint="eastAsia"/>
          <w:sz w:val="24"/>
        </w:rPr>
        <w:t>编码器</w:t>
      </w:r>
      <w:r w:rsidR="00B6778A" w:rsidRPr="00C02B0E">
        <w:rPr>
          <w:sz w:val="24"/>
        </w:rPr>
        <w:t>74HC148</w:t>
      </w:r>
      <w:r w:rsidR="00B6778A" w:rsidRPr="00C02B0E">
        <w:rPr>
          <w:rFonts w:hint="eastAsia"/>
          <w:sz w:val="24"/>
        </w:rPr>
        <w:t>、</w:t>
      </w:r>
      <w:r w:rsidR="00B6778A" w:rsidRPr="00C02B0E">
        <w:rPr>
          <w:rFonts w:hint="eastAsia"/>
          <w:sz w:val="24"/>
        </w:rPr>
        <w:t>3-8</w:t>
      </w:r>
      <w:r w:rsidR="00B6778A" w:rsidRPr="00C02B0E">
        <w:rPr>
          <w:rFonts w:hint="eastAsia"/>
          <w:sz w:val="24"/>
        </w:rPr>
        <w:t>译码器</w:t>
      </w:r>
      <w:r w:rsidR="00B6778A" w:rsidRPr="00C02B0E">
        <w:rPr>
          <w:sz w:val="24"/>
        </w:rPr>
        <w:t>74HC138</w:t>
      </w:r>
      <w:r w:rsidR="00B6778A">
        <w:rPr>
          <w:rFonts w:hint="eastAsia"/>
          <w:sz w:val="24"/>
        </w:rPr>
        <w:t>、</w:t>
      </w:r>
      <w:r w:rsidR="00C00992" w:rsidRPr="00C02B0E">
        <w:rPr>
          <w:sz w:val="24"/>
        </w:rPr>
        <w:t>4</w:t>
      </w:r>
      <w:r w:rsidR="00C00992" w:rsidRPr="00C02B0E">
        <w:rPr>
          <w:rFonts w:hint="eastAsia"/>
          <w:sz w:val="24"/>
        </w:rPr>
        <w:t>选</w:t>
      </w:r>
      <w:r w:rsidR="00C00992" w:rsidRPr="00C02B0E">
        <w:rPr>
          <w:rFonts w:hint="eastAsia"/>
          <w:sz w:val="24"/>
        </w:rPr>
        <w:t>1</w:t>
      </w:r>
      <w:r w:rsidR="00C00992" w:rsidRPr="00C02B0E">
        <w:rPr>
          <w:rFonts w:hint="eastAsia"/>
          <w:sz w:val="24"/>
        </w:rPr>
        <w:t>数据选择器</w:t>
      </w:r>
      <w:r w:rsidR="00C00992" w:rsidRPr="00C02B0E">
        <w:rPr>
          <w:sz w:val="24"/>
        </w:rPr>
        <w:t>74HC153</w:t>
      </w:r>
      <w:r w:rsidR="00C00992" w:rsidRPr="00C02B0E">
        <w:rPr>
          <w:rFonts w:hint="eastAsia"/>
          <w:sz w:val="24"/>
        </w:rPr>
        <w:t>、</w:t>
      </w:r>
      <w:r w:rsidR="00C00992" w:rsidRPr="00C02B0E">
        <w:rPr>
          <w:sz w:val="24"/>
        </w:rPr>
        <w:t>4</w:t>
      </w:r>
      <w:r w:rsidR="00C00992" w:rsidRPr="00C02B0E">
        <w:rPr>
          <w:rFonts w:hint="eastAsia"/>
          <w:sz w:val="24"/>
        </w:rPr>
        <w:t>位数值比较器</w:t>
      </w:r>
      <w:r w:rsidR="00C00992" w:rsidRPr="00C02B0E">
        <w:rPr>
          <w:sz w:val="24"/>
        </w:rPr>
        <w:t>74HC85</w:t>
      </w:r>
      <w:r w:rsidR="00C00992">
        <w:rPr>
          <w:rFonts w:hint="eastAsia"/>
          <w:sz w:val="24"/>
        </w:rPr>
        <w:t>、</w:t>
      </w:r>
      <w:r w:rsidRPr="00C02B0E">
        <w:rPr>
          <w:sz w:val="24"/>
        </w:rPr>
        <w:t>4</w:t>
      </w:r>
      <w:r w:rsidRPr="00C02B0E">
        <w:rPr>
          <w:rFonts w:hint="eastAsia"/>
          <w:sz w:val="24"/>
        </w:rPr>
        <w:t>位全加器</w:t>
      </w:r>
      <w:r w:rsidRPr="00C02B0E">
        <w:rPr>
          <w:sz w:val="24"/>
        </w:rPr>
        <w:t>74HC283</w:t>
      </w:r>
      <w:r w:rsidRPr="00C02B0E">
        <w:rPr>
          <w:rFonts w:hint="eastAsia"/>
          <w:sz w:val="24"/>
        </w:rPr>
        <w:t>、集成数码显示译码器</w:t>
      </w:r>
      <w:r w:rsidRPr="00C02B0E">
        <w:rPr>
          <w:sz w:val="24"/>
        </w:rPr>
        <w:t>74HC4511</w:t>
      </w:r>
      <w:r w:rsidRPr="00C02B0E">
        <w:rPr>
          <w:rFonts w:hint="eastAsia"/>
          <w:sz w:val="24"/>
        </w:rPr>
        <w:t>、</w:t>
      </w:r>
      <w:r w:rsidRPr="00C02B0E">
        <w:rPr>
          <w:rFonts w:hint="eastAsia"/>
          <w:sz w:val="24"/>
        </w:rPr>
        <w:t>4</w:t>
      </w:r>
      <w:r w:rsidRPr="00C02B0E">
        <w:rPr>
          <w:rFonts w:hint="eastAsia"/>
          <w:sz w:val="24"/>
        </w:rPr>
        <w:t>数字共阴极</w:t>
      </w:r>
      <w:r>
        <w:rPr>
          <w:rFonts w:hint="eastAsia"/>
          <w:sz w:val="24"/>
        </w:rPr>
        <w:t>八</w:t>
      </w:r>
      <w:r w:rsidRPr="00C02B0E">
        <w:rPr>
          <w:rFonts w:hint="eastAsia"/>
          <w:sz w:val="24"/>
        </w:rPr>
        <w:t>段显示数码管</w:t>
      </w:r>
      <w:r w:rsidRPr="00C02B0E">
        <w:rPr>
          <w:sz w:val="24"/>
        </w:rPr>
        <w:t>LN3461A</w:t>
      </w:r>
      <w:r>
        <w:rPr>
          <w:rFonts w:hint="eastAsia"/>
          <w:sz w:val="24"/>
        </w:rPr>
        <w:t>x</w:t>
      </w:r>
      <w:r w:rsidRPr="00C02B0E">
        <w:rPr>
          <w:rFonts w:hint="eastAsia"/>
          <w:sz w:val="24"/>
        </w:rPr>
        <w:t>。</w:t>
      </w:r>
    </w:p>
    <w:p w14:paraId="0555653B" w14:textId="77777777" w:rsidR="009759FB" w:rsidRPr="00C02B0E" w:rsidRDefault="009759FB" w:rsidP="009759FB">
      <w:pPr>
        <w:spacing w:line="264" w:lineRule="auto"/>
        <w:rPr>
          <w:sz w:val="24"/>
        </w:rPr>
      </w:pPr>
    </w:p>
    <w:p w14:paraId="381943A1" w14:textId="77777777" w:rsidR="009759FB" w:rsidRDefault="009759FB" w:rsidP="009759FB">
      <w:pPr>
        <w:spacing w:line="264" w:lineRule="auto"/>
        <w:rPr>
          <w:b/>
          <w:sz w:val="24"/>
        </w:rPr>
      </w:pPr>
      <w:r w:rsidRPr="00C02B0E">
        <w:rPr>
          <w:rFonts w:hint="eastAsia"/>
          <w:b/>
          <w:sz w:val="24"/>
        </w:rPr>
        <w:t>三、实验结果和数据处理</w:t>
      </w:r>
    </w:p>
    <w:p w14:paraId="3C443DFF" w14:textId="77777777" w:rsidR="009759FB" w:rsidRDefault="00B6778A" w:rsidP="009759FB">
      <w:pPr>
        <w:spacing w:line="26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、验证</w:t>
      </w:r>
      <w:r w:rsidRPr="00B6778A">
        <w:rPr>
          <w:rFonts w:hint="eastAsia"/>
          <w:sz w:val="24"/>
        </w:rPr>
        <w:t>74HC148</w:t>
      </w:r>
      <w:r w:rsidRPr="00B6778A">
        <w:rPr>
          <w:rFonts w:hint="eastAsia"/>
          <w:sz w:val="24"/>
        </w:rPr>
        <w:t>、</w:t>
      </w:r>
      <w:r w:rsidRPr="00B6778A">
        <w:rPr>
          <w:rFonts w:hint="eastAsia"/>
          <w:sz w:val="24"/>
        </w:rPr>
        <w:t>74HC138</w:t>
      </w:r>
      <w:r w:rsidRPr="00B6778A">
        <w:rPr>
          <w:rFonts w:hint="eastAsia"/>
          <w:sz w:val="24"/>
        </w:rPr>
        <w:t>、</w:t>
      </w:r>
      <w:r w:rsidRPr="00B6778A">
        <w:rPr>
          <w:rFonts w:hint="eastAsia"/>
          <w:sz w:val="24"/>
        </w:rPr>
        <w:t>74HC153</w:t>
      </w:r>
      <w:r w:rsidRPr="00B6778A">
        <w:rPr>
          <w:rFonts w:hint="eastAsia"/>
          <w:sz w:val="24"/>
        </w:rPr>
        <w:t>、</w:t>
      </w:r>
      <w:r w:rsidRPr="00B6778A">
        <w:rPr>
          <w:rFonts w:hint="eastAsia"/>
          <w:sz w:val="24"/>
        </w:rPr>
        <w:t>74HC85</w:t>
      </w:r>
      <w:r w:rsidRPr="00B6778A">
        <w:rPr>
          <w:rFonts w:hint="eastAsia"/>
          <w:sz w:val="24"/>
        </w:rPr>
        <w:t>、</w:t>
      </w:r>
      <w:r w:rsidRPr="00B6778A">
        <w:rPr>
          <w:rFonts w:hint="eastAsia"/>
          <w:sz w:val="24"/>
        </w:rPr>
        <w:t>74HC283</w:t>
      </w:r>
      <w:r w:rsidRPr="00B6778A">
        <w:rPr>
          <w:rFonts w:hint="eastAsia"/>
          <w:sz w:val="24"/>
        </w:rPr>
        <w:t>、</w:t>
      </w:r>
      <w:r w:rsidRPr="00B6778A">
        <w:rPr>
          <w:rFonts w:hint="eastAsia"/>
          <w:sz w:val="24"/>
        </w:rPr>
        <w:t>74HC4511</w:t>
      </w:r>
      <w:r>
        <w:rPr>
          <w:rFonts w:hint="eastAsia"/>
          <w:sz w:val="24"/>
        </w:rPr>
        <w:t>，</w:t>
      </w:r>
      <w:r w:rsidR="009759FB" w:rsidRPr="004B7C36">
        <w:rPr>
          <w:rFonts w:hint="eastAsia"/>
          <w:sz w:val="24"/>
        </w:rPr>
        <w:t>将实验数据填到表</w:t>
      </w:r>
      <w:r w:rsidR="009759FB">
        <w:rPr>
          <w:sz w:val="24"/>
        </w:rPr>
        <w:t>1</w:t>
      </w:r>
      <w:r>
        <w:rPr>
          <w:rFonts w:hint="eastAsia"/>
          <w:sz w:val="24"/>
        </w:rPr>
        <w:t>0</w:t>
      </w:r>
      <w:r w:rsidR="009759FB" w:rsidRPr="004B7C36">
        <w:rPr>
          <w:rFonts w:hint="eastAsia"/>
          <w:sz w:val="24"/>
        </w:rPr>
        <w:t>至表</w:t>
      </w:r>
      <w:r w:rsidR="009759FB">
        <w:rPr>
          <w:sz w:val="24"/>
        </w:rPr>
        <w:t>15</w:t>
      </w:r>
      <w:r w:rsidR="009759FB" w:rsidRPr="004B7C36">
        <w:rPr>
          <w:rFonts w:hint="eastAsia"/>
          <w:sz w:val="24"/>
        </w:rPr>
        <w:t>中</w:t>
      </w:r>
      <w:r w:rsidR="009759FB">
        <w:rPr>
          <w:rFonts w:hint="eastAsia"/>
          <w:sz w:val="24"/>
        </w:rPr>
        <w:t>。</w:t>
      </w:r>
    </w:p>
    <w:p w14:paraId="210B368E" w14:textId="77777777" w:rsidR="00994D59" w:rsidRPr="00C02B0E" w:rsidRDefault="00994D59" w:rsidP="00994D59">
      <w:pPr>
        <w:pStyle w:val="ae"/>
        <w:rPr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10</w:t>
      </w:r>
      <w:r w:rsidRPr="00C02B0E">
        <w:rPr>
          <w:sz w:val="21"/>
          <w:szCs w:val="21"/>
        </w:rPr>
        <w:t xml:space="preserve">  74</w:t>
      </w:r>
      <w:r w:rsidRPr="00C02B0E">
        <w:rPr>
          <w:rFonts w:hint="eastAsia"/>
          <w:sz w:val="21"/>
          <w:szCs w:val="21"/>
        </w:rPr>
        <w:t>HC</w:t>
      </w:r>
      <w:r w:rsidRPr="00C02B0E">
        <w:rPr>
          <w:sz w:val="21"/>
          <w:szCs w:val="21"/>
        </w:rPr>
        <w:t>148</w:t>
      </w:r>
      <w:r w:rsidRPr="00C02B0E">
        <w:rPr>
          <w:rFonts w:hint="eastAsia"/>
          <w:sz w:val="21"/>
          <w:szCs w:val="21"/>
        </w:rPr>
        <w:t>输入</w:t>
      </w:r>
      <w:r w:rsidRPr="00C02B0E">
        <w:rPr>
          <w:rFonts w:hint="eastAsia"/>
          <w:sz w:val="21"/>
          <w:szCs w:val="21"/>
        </w:rPr>
        <w:t>/</w:t>
      </w:r>
      <w:r w:rsidRPr="00C02B0E">
        <w:rPr>
          <w:rFonts w:hint="eastAsia"/>
          <w:sz w:val="21"/>
          <w:szCs w:val="21"/>
        </w:rPr>
        <w:t>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636"/>
        <w:gridCol w:w="484"/>
        <w:gridCol w:w="484"/>
        <w:gridCol w:w="485"/>
        <w:gridCol w:w="484"/>
        <w:gridCol w:w="484"/>
        <w:gridCol w:w="485"/>
        <w:gridCol w:w="484"/>
        <w:gridCol w:w="485"/>
        <w:gridCol w:w="600"/>
        <w:gridCol w:w="600"/>
        <w:gridCol w:w="600"/>
        <w:gridCol w:w="630"/>
        <w:gridCol w:w="630"/>
      </w:tblGrid>
      <w:tr w:rsidR="00994D59" w:rsidRPr="00C02B0E" w14:paraId="364D919A" w14:textId="77777777" w:rsidTr="00BF7E81">
        <w:trPr>
          <w:tblHeader/>
          <w:jc w:val="center"/>
        </w:trPr>
        <w:tc>
          <w:tcPr>
            <w:tcW w:w="636" w:type="dxa"/>
          </w:tcPr>
          <w:p w14:paraId="4638B409" w14:textId="77777777" w:rsidR="00994D59" w:rsidRPr="00C02B0E" w:rsidRDefault="00994D59" w:rsidP="00BF7E81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控制</w:t>
            </w:r>
          </w:p>
        </w:tc>
        <w:tc>
          <w:tcPr>
            <w:tcW w:w="3875" w:type="dxa"/>
            <w:gridSpan w:val="8"/>
          </w:tcPr>
          <w:p w14:paraId="085F9DEE" w14:textId="77777777" w:rsidR="00994D59" w:rsidRPr="00C02B0E" w:rsidRDefault="00994D59" w:rsidP="00BF7E81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十进制数字信号输入</w:t>
            </w:r>
          </w:p>
        </w:tc>
        <w:tc>
          <w:tcPr>
            <w:tcW w:w="1800" w:type="dxa"/>
            <w:gridSpan w:val="3"/>
          </w:tcPr>
          <w:p w14:paraId="573A7313" w14:textId="77777777" w:rsidR="00994D59" w:rsidRPr="00C02B0E" w:rsidRDefault="00994D59" w:rsidP="00BF7E81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二进制数码输出</w:t>
            </w:r>
          </w:p>
        </w:tc>
        <w:tc>
          <w:tcPr>
            <w:tcW w:w="1260" w:type="dxa"/>
            <w:gridSpan w:val="2"/>
          </w:tcPr>
          <w:p w14:paraId="785D81E8" w14:textId="77777777" w:rsidR="00994D59" w:rsidRPr="00C02B0E" w:rsidRDefault="00994D59" w:rsidP="00BF7E81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状态输出</w:t>
            </w:r>
          </w:p>
        </w:tc>
      </w:tr>
      <w:tr w:rsidR="00994D59" w:rsidRPr="00C02B0E" w14:paraId="604BC973" w14:textId="77777777" w:rsidTr="00BF7E81">
        <w:trPr>
          <w:tblHeader/>
          <w:jc w:val="center"/>
        </w:trPr>
        <w:tc>
          <w:tcPr>
            <w:tcW w:w="636" w:type="dxa"/>
          </w:tcPr>
          <w:p w14:paraId="58D77F36" w14:textId="77777777" w:rsidR="00994D59" w:rsidRPr="00C02B0E" w:rsidRDefault="0082431F" w:rsidP="00BF7E81">
            <w:pPr>
              <w:pBdr>
                <w:top w:val="single" w:sz="4" w:space="0" w:color="000000"/>
              </w:pBdr>
              <w:jc w:val="center"/>
              <w:rPr>
                <w:szCs w:val="21"/>
              </w:rPr>
            </w:pPr>
            <w:r w:rsidRPr="00C02B0E">
              <w:rPr>
                <w:noProof/>
                <w:position w:val="-4"/>
                <w:szCs w:val="21"/>
              </w:rPr>
              <w:object w:dxaOrig="300" w:dyaOrig="320" w14:anchorId="08AE482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9.25pt;height:9.25pt;mso-width-percent:0;mso-height-percent:0;mso-width-percent:0;mso-height-percent:0" o:ole="">
                  <v:imagedata r:id="rId9" o:title=""/>
                </v:shape>
                <o:OLEObject Type="Embed" ProgID="Equation.3" ShapeID="_x0000_i1025" DrawAspect="Content" ObjectID="_1796885329" r:id="rId10"/>
              </w:object>
            </w:r>
          </w:p>
        </w:tc>
        <w:tc>
          <w:tcPr>
            <w:tcW w:w="484" w:type="dxa"/>
          </w:tcPr>
          <w:p w14:paraId="5E381248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240" w:dyaOrig="340" w14:anchorId="2111FBD9">
                <v:shape id="_x0000_i1026" type="#_x0000_t75" alt="" style="width:12.45pt;height:12.45pt;mso-width-percent:0;mso-height-percent:0;mso-width-percent:0;mso-height-percent:0" o:ole="">
                  <v:imagedata r:id="rId11" o:title=""/>
                </v:shape>
                <o:OLEObject Type="Embed" ProgID="Equation.3" ShapeID="_x0000_i1026" DrawAspect="Content" ObjectID="_1796885330" r:id="rId12"/>
              </w:object>
            </w:r>
          </w:p>
        </w:tc>
        <w:tc>
          <w:tcPr>
            <w:tcW w:w="484" w:type="dxa"/>
          </w:tcPr>
          <w:p w14:paraId="282241EE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220" w:dyaOrig="340" w14:anchorId="49F76FD9">
                <v:shape id="_x0000_i1027" type="#_x0000_t75" alt="" style="width:9.25pt;height:12.45pt;mso-width-percent:0;mso-height-percent:0;mso-width-percent:0;mso-height-percent:0" o:ole="">
                  <v:imagedata r:id="rId13" o:title=""/>
                </v:shape>
                <o:OLEObject Type="Embed" ProgID="Equation.3" ShapeID="_x0000_i1027" DrawAspect="Content" ObjectID="_1796885331" r:id="rId14"/>
              </w:object>
            </w:r>
          </w:p>
        </w:tc>
        <w:tc>
          <w:tcPr>
            <w:tcW w:w="485" w:type="dxa"/>
          </w:tcPr>
          <w:p w14:paraId="4547FEE8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240" w:dyaOrig="340" w14:anchorId="348AC4A1">
                <v:shape id="_x0000_i1028" type="#_x0000_t75" alt="" style="width:12.45pt;height:12.45pt;mso-width-percent:0;mso-height-percent:0;mso-width-percent:0;mso-height-percent:0" o:ole="">
                  <v:imagedata r:id="rId15" o:title=""/>
                </v:shape>
                <o:OLEObject Type="Embed" ProgID="Equation.3" ShapeID="_x0000_i1028" DrawAspect="Content" ObjectID="_1796885332" r:id="rId16"/>
              </w:object>
            </w:r>
          </w:p>
        </w:tc>
        <w:tc>
          <w:tcPr>
            <w:tcW w:w="484" w:type="dxa"/>
          </w:tcPr>
          <w:p w14:paraId="760AF401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240" w:dyaOrig="340" w14:anchorId="4AA62470">
                <v:shape id="_x0000_i1029" type="#_x0000_t75" alt="" style="width:12.45pt;height:12.45pt;mso-width-percent:0;mso-height-percent:0;mso-width-percent:0;mso-height-percent:0" o:ole="">
                  <v:imagedata r:id="rId17" o:title=""/>
                </v:shape>
                <o:OLEObject Type="Embed" ProgID="Equation.3" ShapeID="_x0000_i1029" DrawAspect="Content" ObjectID="_1796885333" r:id="rId18"/>
              </w:object>
            </w:r>
          </w:p>
        </w:tc>
        <w:tc>
          <w:tcPr>
            <w:tcW w:w="484" w:type="dxa"/>
          </w:tcPr>
          <w:p w14:paraId="1D3FAF85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240" w:dyaOrig="340" w14:anchorId="62D0AF42">
                <v:shape id="_x0000_i1030" type="#_x0000_t75" alt="" style="width:12.45pt;height:12.45pt;mso-width-percent:0;mso-height-percent:0;mso-width-percent:0;mso-height-percent:0" o:ole="">
                  <v:imagedata r:id="rId19" o:title=""/>
                </v:shape>
                <o:OLEObject Type="Embed" ProgID="Equation.3" ShapeID="_x0000_i1030" DrawAspect="Content" ObjectID="_1796885334" r:id="rId20"/>
              </w:object>
            </w:r>
          </w:p>
        </w:tc>
        <w:tc>
          <w:tcPr>
            <w:tcW w:w="485" w:type="dxa"/>
          </w:tcPr>
          <w:p w14:paraId="2F3D3D2F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240" w:dyaOrig="340" w14:anchorId="7AE05742">
                <v:shape id="_x0000_i1031" type="#_x0000_t75" alt="" style="width:12.45pt;height:12.45pt;mso-width-percent:0;mso-height-percent:0;mso-width-percent:0;mso-height-percent:0" o:ole="">
                  <v:imagedata r:id="rId21" o:title=""/>
                </v:shape>
                <o:OLEObject Type="Embed" ProgID="Equation.3" ShapeID="_x0000_i1031" DrawAspect="Content" ObjectID="_1796885335" r:id="rId22"/>
              </w:object>
            </w:r>
          </w:p>
        </w:tc>
        <w:tc>
          <w:tcPr>
            <w:tcW w:w="484" w:type="dxa"/>
          </w:tcPr>
          <w:p w14:paraId="5B6112EF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240" w:dyaOrig="340" w14:anchorId="0B80687B">
                <v:shape id="_x0000_i1032" type="#_x0000_t75" alt="" style="width:12.45pt;height:12.45pt;mso-width-percent:0;mso-height-percent:0;mso-width-percent:0;mso-height-percent:0" o:ole="">
                  <v:imagedata r:id="rId23" o:title=""/>
                </v:shape>
                <o:OLEObject Type="Embed" ProgID="Equation.3" ShapeID="_x0000_i1032" DrawAspect="Content" ObjectID="_1796885336" r:id="rId24"/>
              </w:object>
            </w:r>
          </w:p>
        </w:tc>
        <w:tc>
          <w:tcPr>
            <w:tcW w:w="485" w:type="dxa"/>
          </w:tcPr>
          <w:p w14:paraId="36203304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240" w:dyaOrig="340" w14:anchorId="5834E091">
                <v:shape id="_x0000_i1033" type="#_x0000_t75" alt="" style="width:12.45pt;height:12.45pt;mso-width-percent:0;mso-height-percent:0;mso-width-percent:0;mso-height-percent:0" o:ole="">
                  <v:imagedata r:id="rId25" o:title=""/>
                </v:shape>
                <o:OLEObject Type="Embed" ProgID="Equation.3" ShapeID="_x0000_i1033" DrawAspect="Content" ObjectID="_1796885337" r:id="rId26"/>
              </w:object>
            </w:r>
          </w:p>
        </w:tc>
        <w:tc>
          <w:tcPr>
            <w:tcW w:w="600" w:type="dxa"/>
          </w:tcPr>
          <w:p w14:paraId="0C51F247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340" w:dyaOrig="340" w14:anchorId="7F98091E">
                <v:shape id="_x0000_i1034" type="#_x0000_t75" alt="" style="width:15.25pt;height:12.45pt;mso-width-percent:0;mso-height-percent:0;mso-width-percent:0;mso-height-percent:0" o:ole="">
                  <v:imagedata r:id="rId27" o:title=""/>
                </v:shape>
                <o:OLEObject Type="Embed" ProgID="Equation.3" ShapeID="_x0000_i1034" DrawAspect="Content" ObjectID="_1796885338" r:id="rId28"/>
              </w:object>
            </w:r>
          </w:p>
        </w:tc>
        <w:tc>
          <w:tcPr>
            <w:tcW w:w="600" w:type="dxa"/>
          </w:tcPr>
          <w:p w14:paraId="3EC84EC2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320" w:dyaOrig="340" w14:anchorId="06A2BA10">
                <v:shape id="_x0000_i1035" type="#_x0000_t75" alt="" style="width:15.25pt;height:12.45pt;mso-width-percent:0;mso-height-percent:0;mso-width-percent:0;mso-height-percent:0" o:ole="">
                  <v:imagedata r:id="rId29" o:title=""/>
                </v:shape>
                <o:OLEObject Type="Embed" ProgID="Equation.3" ShapeID="_x0000_i1035" DrawAspect="Content" ObjectID="_1796885339" r:id="rId30"/>
              </w:object>
            </w:r>
          </w:p>
        </w:tc>
        <w:tc>
          <w:tcPr>
            <w:tcW w:w="600" w:type="dxa"/>
          </w:tcPr>
          <w:p w14:paraId="25822E76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340" w:dyaOrig="340" w14:anchorId="2BC8BC86">
                <v:shape id="_x0000_i1036" type="#_x0000_t75" alt="" style="width:15.25pt;height:12.45pt;mso-width-percent:0;mso-height-percent:0;mso-width-percent:0;mso-height-percent:0" o:ole="">
                  <v:imagedata r:id="rId31" o:title=""/>
                </v:shape>
                <o:OLEObject Type="Embed" ProgID="Equation.3" ShapeID="_x0000_i1036" DrawAspect="Content" ObjectID="_1796885340" r:id="rId32"/>
              </w:object>
            </w:r>
          </w:p>
        </w:tc>
        <w:tc>
          <w:tcPr>
            <w:tcW w:w="630" w:type="dxa"/>
          </w:tcPr>
          <w:p w14:paraId="0E3D315F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380" w:dyaOrig="340" w14:anchorId="4EF529CF">
                <v:shape id="_x0000_i1037" type="#_x0000_t75" alt="" style="width:18.9pt;height:12.45pt;mso-width-percent:0;mso-height-percent:0;mso-width-percent:0;mso-height-percent:0" o:ole="">
                  <v:imagedata r:id="rId33" o:title=""/>
                </v:shape>
                <o:OLEObject Type="Embed" ProgID="Equation.3" ShapeID="_x0000_i1037" DrawAspect="Content" ObjectID="_1796885341" r:id="rId34"/>
              </w:object>
            </w:r>
          </w:p>
        </w:tc>
        <w:tc>
          <w:tcPr>
            <w:tcW w:w="630" w:type="dxa"/>
          </w:tcPr>
          <w:p w14:paraId="5C9BCE72" w14:textId="77777777" w:rsidR="00994D59" w:rsidRPr="00C02B0E" w:rsidRDefault="0082431F" w:rsidP="00BF7E81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  <w:vertAlign w:val="subscript"/>
              </w:rPr>
              <w:object w:dxaOrig="400" w:dyaOrig="340" w14:anchorId="2E51CED4">
                <v:shape id="_x0000_i1038" type="#_x0000_t75" alt="" style="width:18.9pt;height:12.45pt;mso-width-percent:0;mso-height-percent:0;mso-width-percent:0;mso-height-percent:0" o:ole="">
                  <v:imagedata r:id="rId35" o:title=""/>
                </v:shape>
                <o:OLEObject Type="Embed" ProgID="Equation.3" ShapeID="_x0000_i1038" DrawAspect="Content" ObjectID="_1796885342" r:id="rId36"/>
              </w:object>
            </w:r>
          </w:p>
        </w:tc>
      </w:tr>
      <w:tr w:rsidR="004A7024" w:rsidRPr="00C02B0E" w14:paraId="07D78C1D" w14:textId="77777777" w:rsidTr="00BF7E81">
        <w:trPr>
          <w:jc w:val="center"/>
        </w:trPr>
        <w:tc>
          <w:tcPr>
            <w:tcW w:w="636" w:type="dxa"/>
          </w:tcPr>
          <w:p w14:paraId="567C190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71D993C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4307693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0E5C9C6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11E9F0F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56CD243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16F43E6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330BEEF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6BDBF80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600" w:type="dxa"/>
          </w:tcPr>
          <w:p w14:paraId="70C75DD7" w14:textId="212CC16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2B67E297" w14:textId="4D04CFF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4B6C7A78" w14:textId="4CABAD2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30" w:type="dxa"/>
          </w:tcPr>
          <w:p w14:paraId="1BA32F9A" w14:textId="711F346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30" w:type="dxa"/>
          </w:tcPr>
          <w:p w14:paraId="5E65F0E6" w14:textId="552AD8F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55050F86" w14:textId="77777777" w:rsidTr="00BF7E81">
        <w:trPr>
          <w:jc w:val="center"/>
        </w:trPr>
        <w:tc>
          <w:tcPr>
            <w:tcW w:w="636" w:type="dxa"/>
          </w:tcPr>
          <w:p w14:paraId="7326DED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3540DC8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1459779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474CE2E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6BAA4B2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7F11113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4CCD8DB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04C1BA1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170D92D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0" w:type="dxa"/>
          </w:tcPr>
          <w:p w14:paraId="7EC75E07" w14:textId="67D3664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416F3285" w14:textId="3408BCF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61F1FB72" w14:textId="4E46288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30" w:type="dxa"/>
          </w:tcPr>
          <w:p w14:paraId="1B482A2B" w14:textId="748D598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30" w:type="dxa"/>
          </w:tcPr>
          <w:p w14:paraId="3A8680B9" w14:textId="6DB0300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59B75FCD" w14:textId="77777777" w:rsidTr="00BF7E81">
        <w:trPr>
          <w:jc w:val="center"/>
        </w:trPr>
        <w:tc>
          <w:tcPr>
            <w:tcW w:w="636" w:type="dxa"/>
          </w:tcPr>
          <w:p w14:paraId="3E316B1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08E6EC7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1E09414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641B252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006D1E8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75385D2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0E5AB20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486BBA1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67CEC32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0" w:type="dxa"/>
          </w:tcPr>
          <w:p w14:paraId="02214487" w14:textId="1B2FB8B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00" w:type="dxa"/>
          </w:tcPr>
          <w:p w14:paraId="514E999A" w14:textId="10CD15A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00" w:type="dxa"/>
          </w:tcPr>
          <w:p w14:paraId="4F678961" w14:textId="26C54A3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520E3650" w14:textId="79BDEF6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0646805F" w14:textId="0697570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338657FC" w14:textId="77777777" w:rsidTr="00BF7E81">
        <w:trPr>
          <w:jc w:val="center"/>
        </w:trPr>
        <w:tc>
          <w:tcPr>
            <w:tcW w:w="636" w:type="dxa"/>
          </w:tcPr>
          <w:p w14:paraId="6AE32A8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27E2EB2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476367D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4B92AF6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5560645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6DF5B6C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0672602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6CDF092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5" w:type="dxa"/>
          </w:tcPr>
          <w:p w14:paraId="4370548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0" w:type="dxa"/>
          </w:tcPr>
          <w:p w14:paraId="47685E18" w14:textId="76F2A25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00" w:type="dxa"/>
          </w:tcPr>
          <w:p w14:paraId="09EE9364" w14:textId="554B255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00" w:type="dxa"/>
          </w:tcPr>
          <w:p w14:paraId="2099208C" w14:textId="3EE57CD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30" w:type="dxa"/>
          </w:tcPr>
          <w:p w14:paraId="2D825DB2" w14:textId="04F3EB7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7D515066" w14:textId="1C9D5BD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6D91492A" w14:textId="77777777" w:rsidTr="00BF7E81">
        <w:trPr>
          <w:jc w:val="center"/>
        </w:trPr>
        <w:tc>
          <w:tcPr>
            <w:tcW w:w="636" w:type="dxa"/>
          </w:tcPr>
          <w:p w14:paraId="43EA2CF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09CD134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1B6A0A3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4E170EB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659C4C6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382D22E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369FE27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2EBEAE3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642E516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0" w:type="dxa"/>
          </w:tcPr>
          <w:p w14:paraId="5FF63CC0" w14:textId="5BD953F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00" w:type="dxa"/>
          </w:tcPr>
          <w:p w14:paraId="04858B83" w14:textId="3B773D8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1245DA70" w14:textId="687FC46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1CD9B6DB" w14:textId="089F4A6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6748C3ED" w14:textId="61F67C8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0C6FF478" w14:textId="77777777" w:rsidTr="00BF7E81">
        <w:trPr>
          <w:jc w:val="center"/>
        </w:trPr>
        <w:tc>
          <w:tcPr>
            <w:tcW w:w="636" w:type="dxa"/>
          </w:tcPr>
          <w:p w14:paraId="79B0C9F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0E3FFBC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47AB5B1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13D31C2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24EB31D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6DE32D9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5" w:type="dxa"/>
          </w:tcPr>
          <w:p w14:paraId="3F58CDB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4CD82FC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1CACF64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0" w:type="dxa"/>
          </w:tcPr>
          <w:p w14:paraId="326FC7BF" w14:textId="4815285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00" w:type="dxa"/>
          </w:tcPr>
          <w:p w14:paraId="054EC3B5" w14:textId="6EB9091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39B697A6" w14:textId="4B9D8FE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30" w:type="dxa"/>
          </w:tcPr>
          <w:p w14:paraId="2CE48B2E" w14:textId="76A5F90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56BC2F50" w14:textId="584EEA7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156FD8BD" w14:textId="77777777" w:rsidTr="00BF7E81">
        <w:trPr>
          <w:jc w:val="center"/>
        </w:trPr>
        <w:tc>
          <w:tcPr>
            <w:tcW w:w="636" w:type="dxa"/>
          </w:tcPr>
          <w:p w14:paraId="3E02625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7C8410D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718671B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4DC4D46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1314DD9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2286AF5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24019E9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6D2E7FC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2BE86BC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0" w:type="dxa"/>
          </w:tcPr>
          <w:p w14:paraId="0E7B8896" w14:textId="6685B32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3433AD6C" w14:textId="32374D9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00" w:type="dxa"/>
          </w:tcPr>
          <w:p w14:paraId="3D90D449" w14:textId="0EA872F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782CDC5E" w14:textId="6F4E86A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6C0EF8E8" w14:textId="328FAAB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54111FCB" w14:textId="77777777" w:rsidTr="00BF7E81">
        <w:trPr>
          <w:jc w:val="center"/>
        </w:trPr>
        <w:tc>
          <w:tcPr>
            <w:tcW w:w="636" w:type="dxa"/>
          </w:tcPr>
          <w:p w14:paraId="7EDA994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2336679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793029C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5" w:type="dxa"/>
          </w:tcPr>
          <w:p w14:paraId="47BF73A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16C5EA0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41AECB4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69B9555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060C79D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27AB41F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0" w:type="dxa"/>
          </w:tcPr>
          <w:p w14:paraId="700F5DAD" w14:textId="4C956C2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18899CBA" w14:textId="1B61D73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00" w:type="dxa"/>
          </w:tcPr>
          <w:p w14:paraId="724E4E2E" w14:textId="1389959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30" w:type="dxa"/>
          </w:tcPr>
          <w:p w14:paraId="411A26E8" w14:textId="203DC34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23537736" w14:textId="7C79AF2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451E4845" w14:textId="77777777" w:rsidTr="00BF7E81">
        <w:trPr>
          <w:jc w:val="center"/>
        </w:trPr>
        <w:tc>
          <w:tcPr>
            <w:tcW w:w="636" w:type="dxa"/>
          </w:tcPr>
          <w:p w14:paraId="2FFD8C0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2CF1EE3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484" w:type="dxa"/>
          </w:tcPr>
          <w:p w14:paraId="584C8F9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5" w:type="dxa"/>
          </w:tcPr>
          <w:p w14:paraId="0C2E7FD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6EEBDE2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69B5959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7637C5F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54B3BE2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0E93859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0" w:type="dxa"/>
          </w:tcPr>
          <w:p w14:paraId="4C799387" w14:textId="6341004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6F1D846C" w14:textId="4FB5462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5A6E1007" w14:textId="7850A772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4B69D2DB" w14:textId="4934AE7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35CAEE21" w14:textId="05169E72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2F1BDCF7" w14:textId="77777777" w:rsidTr="00BF7E81">
        <w:trPr>
          <w:jc w:val="center"/>
        </w:trPr>
        <w:tc>
          <w:tcPr>
            <w:tcW w:w="636" w:type="dxa"/>
          </w:tcPr>
          <w:p w14:paraId="35C7689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lastRenderedPageBreak/>
              <w:t>0</w:t>
            </w:r>
          </w:p>
        </w:tc>
        <w:tc>
          <w:tcPr>
            <w:tcW w:w="484" w:type="dxa"/>
          </w:tcPr>
          <w:p w14:paraId="3E0352E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2091162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790CB28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7729103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7D60433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7100174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2B891D5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5" w:type="dxa"/>
          </w:tcPr>
          <w:p w14:paraId="463653E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0" w:type="dxa"/>
          </w:tcPr>
          <w:p w14:paraId="2D3E0749" w14:textId="65302FE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3FAA35BD" w14:textId="04AB305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0" w:type="dxa"/>
          </w:tcPr>
          <w:p w14:paraId="7FDC72AA" w14:textId="366AA85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30" w:type="dxa"/>
          </w:tcPr>
          <w:p w14:paraId="4727F040" w14:textId="34C8DB9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30" w:type="dxa"/>
          </w:tcPr>
          <w:p w14:paraId="623890E7" w14:textId="189BE18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5AF8AA8C" w14:textId="77777777" w:rsidR="00994D59" w:rsidRPr="00C02B0E" w:rsidRDefault="00994D59" w:rsidP="00994D59">
      <w:pPr>
        <w:ind w:firstLineChars="250" w:firstLine="525"/>
        <w:rPr>
          <w:szCs w:val="21"/>
        </w:rPr>
      </w:pPr>
      <w:r w:rsidRPr="00C02B0E">
        <w:rPr>
          <w:rFonts w:hint="eastAsia"/>
          <w:szCs w:val="21"/>
        </w:rPr>
        <w:t>注：</w:t>
      </w:r>
      <w:r w:rsidRPr="00C02B0E">
        <w:rPr>
          <w:szCs w:val="21"/>
        </w:rPr>
        <w:t>X</w:t>
      </w:r>
      <w:r w:rsidRPr="00C02B0E">
        <w:rPr>
          <w:rFonts w:hint="eastAsia"/>
          <w:szCs w:val="21"/>
        </w:rPr>
        <w:t>为任意状态</w:t>
      </w:r>
    </w:p>
    <w:p w14:paraId="10B3AD41" w14:textId="77777777" w:rsidR="00994D59" w:rsidRDefault="00994D59" w:rsidP="00994D59">
      <w:pPr>
        <w:spacing w:line="264" w:lineRule="auto"/>
        <w:rPr>
          <w:szCs w:val="21"/>
        </w:rPr>
      </w:pPr>
    </w:p>
    <w:p w14:paraId="580A5BC5" w14:textId="77777777" w:rsidR="00994D59" w:rsidRPr="00C02B0E" w:rsidRDefault="00994D59" w:rsidP="00994D59">
      <w:pPr>
        <w:spacing w:line="264" w:lineRule="auto"/>
        <w:rPr>
          <w:szCs w:val="21"/>
        </w:rPr>
      </w:pPr>
    </w:p>
    <w:p w14:paraId="206F8782" w14:textId="77777777" w:rsidR="00994D59" w:rsidRPr="00C02B0E" w:rsidRDefault="00994D59" w:rsidP="00994D59">
      <w:pPr>
        <w:pStyle w:val="ae"/>
        <w:rPr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11</w:t>
      </w:r>
      <w:r w:rsidRPr="00C02B0E">
        <w:rPr>
          <w:sz w:val="21"/>
          <w:szCs w:val="21"/>
        </w:rPr>
        <w:t xml:space="preserve">  74HC138</w:t>
      </w:r>
      <w:r w:rsidRPr="00C02B0E">
        <w:rPr>
          <w:rFonts w:hint="eastAsia"/>
          <w:sz w:val="21"/>
          <w:szCs w:val="21"/>
        </w:rPr>
        <w:t>输入</w:t>
      </w:r>
      <w:r w:rsidRPr="00C02B0E">
        <w:rPr>
          <w:rFonts w:hint="eastAsia"/>
          <w:sz w:val="21"/>
          <w:szCs w:val="21"/>
        </w:rPr>
        <w:t>/</w:t>
      </w:r>
      <w:r w:rsidRPr="00C02B0E">
        <w:rPr>
          <w:rFonts w:hint="eastAsia"/>
          <w:sz w:val="21"/>
          <w:szCs w:val="21"/>
        </w:rPr>
        <w:t>输出状态</w:t>
      </w:r>
    </w:p>
    <w:tbl>
      <w:tblPr>
        <w:tblW w:w="823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62"/>
        <w:gridCol w:w="574"/>
        <w:gridCol w:w="602"/>
        <w:gridCol w:w="560"/>
        <w:gridCol w:w="574"/>
        <w:gridCol w:w="588"/>
        <w:gridCol w:w="602"/>
        <w:gridCol w:w="602"/>
        <w:gridCol w:w="574"/>
        <w:gridCol w:w="619"/>
        <w:gridCol w:w="616"/>
        <w:gridCol w:w="588"/>
        <w:gridCol w:w="602"/>
        <w:gridCol w:w="574"/>
      </w:tblGrid>
      <w:tr w:rsidR="00994D59" w:rsidRPr="00C02B0E" w14:paraId="5E331E37" w14:textId="77777777" w:rsidTr="00BF7E81">
        <w:trPr>
          <w:tblHeader/>
          <w:jc w:val="center"/>
        </w:trPr>
        <w:tc>
          <w:tcPr>
            <w:tcW w:w="1738" w:type="dxa"/>
            <w:gridSpan w:val="3"/>
            <w:vAlign w:val="center"/>
          </w:tcPr>
          <w:p w14:paraId="71AE5220" w14:textId="77777777" w:rsidR="00994D59" w:rsidRPr="00C02B0E" w:rsidRDefault="00994D59" w:rsidP="00BF7E81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使能输入</w:t>
            </w:r>
          </w:p>
        </w:tc>
        <w:tc>
          <w:tcPr>
            <w:tcW w:w="1722" w:type="dxa"/>
            <w:gridSpan w:val="3"/>
            <w:vAlign w:val="center"/>
          </w:tcPr>
          <w:p w14:paraId="479195E7" w14:textId="77777777" w:rsidR="00994D59" w:rsidRPr="00C02B0E" w:rsidRDefault="00994D59" w:rsidP="00BF7E81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数据输入</w:t>
            </w:r>
          </w:p>
        </w:tc>
        <w:tc>
          <w:tcPr>
            <w:tcW w:w="4777" w:type="dxa"/>
            <w:gridSpan w:val="8"/>
            <w:vAlign w:val="center"/>
          </w:tcPr>
          <w:p w14:paraId="3730978F" w14:textId="77777777" w:rsidR="00994D59" w:rsidRPr="00C02B0E" w:rsidRDefault="00994D59" w:rsidP="00BF7E81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译码输出</w:t>
            </w:r>
          </w:p>
        </w:tc>
      </w:tr>
      <w:tr w:rsidR="00994D59" w:rsidRPr="00C02B0E" w14:paraId="5415EE0E" w14:textId="77777777" w:rsidTr="00BF7E81">
        <w:trPr>
          <w:trHeight w:val="431"/>
          <w:tblHeader/>
          <w:jc w:val="center"/>
        </w:trPr>
        <w:tc>
          <w:tcPr>
            <w:tcW w:w="562" w:type="dxa"/>
            <w:vAlign w:val="center"/>
          </w:tcPr>
          <w:p w14:paraId="6A1B18F1" w14:textId="77777777" w:rsidR="00994D59" w:rsidRPr="00C02B0E" w:rsidRDefault="0082431F" w:rsidP="00BF7E81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</w:rPr>
              <w:object w:dxaOrig="279" w:dyaOrig="340" w14:anchorId="137872AF">
                <v:shape id="_x0000_i1039" type="#_x0000_t75" alt="" style="width:10.6pt;height:13.85pt;mso-width-percent:0;mso-height-percent:0;mso-width-percent:0;mso-height-percent:0" o:ole="">
                  <v:imagedata r:id="rId37" o:title=""/>
                </v:shape>
                <o:OLEObject Type="Embed" ProgID="Equation.3" ShapeID="_x0000_i1039" DrawAspect="Content" ObjectID="_1796885343" r:id="rId38"/>
              </w:object>
            </w:r>
          </w:p>
        </w:tc>
        <w:tc>
          <w:tcPr>
            <w:tcW w:w="574" w:type="dxa"/>
            <w:vAlign w:val="center"/>
          </w:tcPr>
          <w:p w14:paraId="2C98C425" w14:textId="77777777" w:rsidR="00994D59" w:rsidRPr="00C02B0E" w:rsidRDefault="0082431F" w:rsidP="00BF7E81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noProof/>
                <w:position w:val="-6"/>
                <w:szCs w:val="21"/>
              </w:rPr>
              <w:object w:dxaOrig="320" w:dyaOrig="340" w14:anchorId="0ED46AFC">
                <v:shape id="_x0000_i1040" type="#_x0000_t75" alt="" style="width:12.9pt;height:13.85pt;mso-width-percent:0;mso-height-percent:0;mso-width-percent:0;mso-height-percent:0" o:ole="">
                  <v:imagedata r:id="rId39" o:title=""/>
                </v:shape>
                <o:OLEObject Type="Embed" ProgID="Equation.3" ShapeID="_x0000_i1040" DrawAspect="Content" ObjectID="_1796885344" r:id="rId40"/>
              </w:object>
            </w:r>
          </w:p>
        </w:tc>
        <w:tc>
          <w:tcPr>
            <w:tcW w:w="602" w:type="dxa"/>
            <w:vAlign w:val="center"/>
          </w:tcPr>
          <w:p w14:paraId="7BA99D2C" w14:textId="77777777" w:rsidR="00994D59" w:rsidRPr="00C02B0E" w:rsidRDefault="00994D59" w:rsidP="00BF7E81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E</w:t>
            </w:r>
            <w:r w:rsidRPr="00C02B0E">
              <w:rPr>
                <w:szCs w:val="21"/>
                <w:vertAlign w:val="subscript"/>
              </w:rPr>
              <w:t>3</w:t>
            </w:r>
          </w:p>
        </w:tc>
        <w:tc>
          <w:tcPr>
            <w:tcW w:w="560" w:type="dxa"/>
            <w:vAlign w:val="center"/>
          </w:tcPr>
          <w:p w14:paraId="34FFAA1B" w14:textId="77777777" w:rsidR="00994D59" w:rsidRPr="00C02B0E" w:rsidRDefault="00994D59" w:rsidP="00BF7E81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A</w:t>
            </w:r>
            <w:r w:rsidRPr="00C02B0E">
              <w:rPr>
                <w:szCs w:val="21"/>
                <w:vertAlign w:val="subscript"/>
              </w:rPr>
              <w:t>2</w:t>
            </w:r>
          </w:p>
        </w:tc>
        <w:tc>
          <w:tcPr>
            <w:tcW w:w="574" w:type="dxa"/>
            <w:vAlign w:val="center"/>
          </w:tcPr>
          <w:p w14:paraId="4F2D90DE" w14:textId="77777777" w:rsidR="00994D59" w:rsidRPr="00C02B0E" w:rsidRDefault="00994D59" w:rsidP="00BF7E81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A</w:t>
            </w:r>
            <w:r w:rsidRPr="00C02B0E">
              <w:rPr>
                <w:szCs w:val="21"/>
                <w:vertAlign w:val="subscript"/>
              </w:rPr>
              <w:t>1</w:t>
            </w:r>
          </w:p>
        </w:tc>
        <w:tc>
          <w:tcPr>
            <w:tcW w:w="588" w:type="dxa"/>
            <w:vAlign w:val="center"/>
          </w:tcPr>
          <w:p w14:paraId="221B844B" w14:textId="77777777" w:rsidR="00994D59" w:rsidRPr="00C02B0E" w:rsidRDefault="00994D59" w:rsidP="00BF7E81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A</w:t>
            </w:r>
            <w:r w:rsidRPr="00C02B0E">
              <w:rPr>
                <w:szCs w:val="21"/>
                <w:vertAlign w:val="subscript"/>
              </w:rPr>
              <w:t>0</w:t>
            </w:r>
          </w:p>
        </w:tc>
        <w:tc>
          <w:tcPr>
            <w:tcW w:w="602" w:type="dxa"/>
            <w:vAlign w:val="center"/>
          </w:tcPr>
          <w:p w14:paraId="14AEFD73" w14:textId="77777777" w:rsidR="00994D59" w:rsidRPr="00C02B0E" w:rsidRDefault="0082431F" w:rsidP="00BF7E81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noProof/>
                <w:szCs w:val="21"/>
              </w:rPr>
              <w:object w:dxaOrig="340" w:dyaOrig="400" w14:anchorId="0618FCFF">
                <v:shape id="_x0000_i1041" type="#_x0000_t75" alt="" style="width:13.85pt;height:15.25pt;mso-width-percent:0;mso-height-percent:0;mso-width-percent:0;mso-height-percent:0" o:ole="">
                  <v:imagedata r:id="rId41" o:title=""/>
                </v:shape>
                <o:OLEObject Type="Embed" ProgID="Equation.3" ShapeID="_x0000_i1041" DrawAspect="Content" ObjectID="_1796885345" r:id="rId42"/>
              </w:object>
            </w:r>
          </w:p>
        </w:tc>
        <w:tc>
          <w:tcPr>
            <w:tcW w:w="602" w:type="dxa"/>
            <w:vAlign w:val="center"/>
          </w:tcPr>
          <w:p w14:paraId="183DF434" w14:textId="77777777" w:rsidR="00994D59" w:rsidRPr="00C02B0E" w:rsidRDefault="0082431F" w:rsidP="00BF7E81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noProof/>
                <w:szCs w:val="21"/>
              </w:rPr>
              <w:object w:dxaOrig="320" w:dyaOrig="380" w14:anchorId="07AE8600">
                <v:shape id="_x0000_i1042" type="#_x0000_t75" alt="" style="width:12.9pt;height:15.25pt;mso-width-percent:0;mso-height-percent:0;mso-width-percent:0;mso-height-percent:0" o:ole="">
                  <v:imagedata r:id="rId43" o:title=""/>
                </v:shape>
                <o:OLEObject Type="Embed" ProgID="Equation.3" ShapeID="_x0000_i1042" DrawAspect="Content" ObjectID="_1796885346" r:id="rId44"/>
              </w:object>
            </w:r>
          </w:p>
        </w:tc>
        <w:tc>
          <w:tcPr>
            <w:tcW w:w="574" w:type="dxa"/>
            <w:vAlign w:val="center"/>
          </w:tcPr>
          <w:p w14:paraId="1BCE370D" w14:textId="77777777" w:rsidR="00994D59" w:rsidRPr="00C02B0E" w:rsidRDefault="0082431F" w:rsidP="00BF7E81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noProof/>
                <w:szCs w:val="21"/>
              </w:rPr>
              <w:object w:dxaOrig="340" w:dyaOrig="380" w14:anchorId="4D576CCA">
                <v:shape id="_x0000_i1043" type="#_x0000_t75" alt="" style="width:13.85pt;height:15.25pt;mso-width-percent:0;mso-height-percent:0;mso-width-percent:0;mso-height-percent:0" o:ole="">
                  <v:imagedata r:id="rId45" o:title=""/>
                </v:shape>
                <o:OLEObject Type="Embed" ProgID="Equation.3" ShapeID="_x0000_i1043" DrawAspect="Content" ObjectID="_1796885347" r:id="rId46"/>
              </w:object>
            </w:r>
          </w:p>
        </w:tc>
        <w:tc>
          <w:tcPr>
            <w:tcW w:w="619" w:type="dxa"/>
            <w:vAlign w:val="center"/>
          </w:tcPr>
          <w:p w14:paraId="51229E20" w14:textId="77777777" w:rsidR="00994D59" w:rsidRPr="00C02B0E" w:rsidRDefault="0082431F" w:rsidP="00BF7E81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noProof/>
                <w:szCs w:val="21"/>
              </w:rPr>
              <w:object w:dxaOrig="320" w:dyaOrig="400" w14:anchorId="2DF56377">
                <v:shape id="_x0000_i1044" type="#_x0000_t75" alt="" style="width:12.9pt;height:15.25pt;mso-width-percent:0;mso-height-percent:0;mso-width-percent:0;mso-height-percent:0" o:ole="">
                  <v:imagedata r:id="rId47" o:title=""/>
                </v:shape>
                <o:OLEObject Type="Embed" ProgID="Equation.3" ShapeID="_x0000_i1044" DrawAspect="Content" ObjectID="_1796885348" r:id="rId48"/>
              </w:object>
            </w:r>
          </w:p>
        </w:tc>
        <w:tc>
          <w:tcPr>
            <w:tcW w:w="616" w:type="dxa"/>
            <w:vAlign w:val="center"/>
          </w:tcPr>
          <w:p w14:paraId="38191881" w14:textId="77777777" w:rsidR="00994D59" w:rsidRPr="00C02B0E" w:rsidRDefault="0082431F" w:rsidP="00BF7E81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noProof/>
                <w:szCs w:val="21"/>
              </w:rPr>
              <w:object w:dxaOrig="340" w:dyaOrig="380" w14:anchorId="39F59D27">
                <v:shape id="_x0000_i1045" type="#_x0000_t75" alt="" style="width:13.85pt;height:15.25pt;mso-width-percent:0;mso-height-percent:0;mso-width-percent:0;mso-height-percent:0" o:ole="">
                  <v:imagedata r:id="rId49" o:title=""/>
                </v:shape>
                <o:OLEObject Type="Embed" ProgID="Equation.3" ShapeID="_x0000_i1045" DrawAspect="Content" ObjectID="_1796885349" r:id="rId50"/>
              </w:object>
            </w:r>
          </w:p>
        </w:tc>
        <w:tc>
          <w:tcPr>
            <w:tcW w:w="588" w:type="dxa"/>
            <w:vAlign w:val="center"/>
          </w:tcPr>
          <w:p w14:paraId="35CDCF67" w14:textId="77777777" w:rsidR="00994D59" w:rsidRPr="00C02B0E" w:rsidRDefault="0082431F" w:rsidP="00BF7E81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noProof/>
                <w:szCs w:val="21"/>
              </w:rPr>
              <w:object w:dxaOrig="340" w:dyaOrig="400" w14:anchorId="1E9AC19A">
                <v:shape id="_x0000_i1046" type="#_x0000_t75" alt="" style="width:13.85pt;height:15.25pt;mso-width-percent:0;mso-height-percent:0;mso-width-percent:0;mso-height-percent:0" o:ole="">
                  <v:imagedata r:id="rId51" o:title=""/>
                </v:shape>
                <o:OLEObject Type="Embed" ProgID="Equation.3" ShapeID="_x0000_i1046" DrawAspect="Content" ObjectID="_1796885350" r:id="rId52"/>
              </w:object>
            </w:r>
          </w:p>
        </w:tc>
        <w:tc>
          <w:tcPr>
            <w:tcW w:w="602" w:type="dxa"/>
            <w:vAlign w:val="center"/>
          </w:tcPr>
          <w:p w14:paraId="339A6149" w14:textId="77777777" w:rsidR="00994D59" w:rsidRPr="00C02B0E" w:rsidRDefault="0082431F" w:rsidP="00BF7E81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noProof/>
                <w:szCs w:val="21"/>
              </w:rPr>
              <w:object w:dxaOrig="340" w:dyaOrig="400" w14:anchorId="32020205">
                <v:shape id="_x0000_i1047" type="#_x0000_t75" alt="" style="width:13.85pt;height:15.25pt;mso-width-percent:0;mso-height-percent:0;mso-width-percent:0;mso-height-percent:0" o:ole="">
                  <v:imagedata r:id="rId53" o:title=""/>
                </v:shape>
                <o:OLEObject Type="Embed" ProgID="Equation.3" ShapeID="_x0000_i1047" DrawAspect="Content" ObjectID="_1796885351" r:id="rId54"/>
              </w:object>
            </w:r>
          </w:p>
        </w:tc>
        <w:tc>
          <w:tcPr>
            <w:tcW w:w="574" w:type="dxa"/>
            <w:vAlign w:val="center"/>
          </w:tcPr>
          <w:p w14:paraId="4492F035" w14:textId="77777777" w:rsidR="00994D59" w:rsidRPr="00C02B0E" w:rsidRDefault="0082431F" w:rsidP="00BF7E81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noProof/>
                <w:szCs w:val="21"/>
              </w:rPr>
              <w:object w:dxaOrig="340" w:dyaOrig="400" w14:anchorId="121441D3">
                <v:shape id="_x0000_i1048" type="#_x0000_t75" alt="" style="width:13.85pt;height:15.25pt;mso-width-percent:0;mso-height-percent:0;mso-width-percent:0;mso-height-percent:0" o:ole="">
                  <v:imagedata r:id="rId55" o:title=""/>
                </v:shape>
                <o:OLEObject Type="Embed" ProgID="Equation.3" ShapeID="_x0000_i1048" DrawAspect="Content" ObjectID="_1796885352" r:id="rId56"/>
              </w:object>
            </w:r>
          </w:p>
        </w:tc>
      </w:tr>
      <w:tr w:rsidR="004A7024" w:rsidRPr="00C02B0E" w14:paraId="170AE92E" w14:textId="77777777" w:rsidTr="00BF7E81">
        <w:trPr>
          <w:jc w:val="center"/>
        </w:trPr>
        <w:tc>
          <w:tcPr>
            <w:tcW w:w="562" w:type="dxa"/>
            <w:vAlign w:val="center"/>
          </w:tcPr>
          <w:p w14:paraId="685A6FE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708371B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602" w:type="dxa"/>
            <w:vAlign w:val="center"/>
          </w:tcPr>
          <w:p w14:paraId="7DAF5FC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60" w:type="dxa"/>
            <w:vAlign w:val="center"/>
          </w:tcPr>
          <w:p w14:paraId="4BFA933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74" w:type="dxa"/>
            <w:vAlign w:val="center"/>
          </w:tcPr>
          <w:p w14:paraId="66EF505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88" w:type="dxa"/>
            <w:vAlign w:val="center"/>
          </w:tcPr>
          <w:p w14:paraId="05E9265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602" w:type="dxa"/>
            <w:vAlign w:val="center"/>
          </w:tcPr>
          <w:p w14:paraId="5C71B00D" w14:textId="2A8F8CF5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107BBCA4" w14:textId="601F4C06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760091DA" w14:textId="2BB464C9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 w14:paraId="0EE853D5" w14:textId="428B4E5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 w14:paraId="01E4BAC5" w14:textId="7549E30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3EDDC75F" w14:textId="2E96976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5D365D01" w14:textId="623BE00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099AE9E0" w14:textId="2E0E458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231DAB6C" w14:textId="77777777" w:rsidTr="00BF7E81">
        <w:trPr>
          <w:jc w:val="center"/>
        </w:trPr>
        <w:tc>
          <w:tcPr>
            <w:tcW w:w="562" w:type="dxa"/>
            <w:vAlign w:val="center"/>
          </w:tcPr>
          <w:p w14:paraId="18A0430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74" w:type="dxa"/>
            <w:vAlign w:val="center"/>
          </w:tcPr>
          <w:p w14:paraId="5738620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29154B0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60" w:type="dxa"/>
            <w:vAlign w:val="center"/>
          </w:tcPr>
          <w:p w14:paraId="30EC5D5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74" w:type="dxa"/>
            <w:vAlign w:val="center"/>
          </w:tcPr>
          <w:p w14:paraId="76C631A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88" w:type="dxa"/>
            <w:vAlign w:val="center"/>
          </w:tcPr>
          <w:p w14:paraId="2C6C3D2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602" w:type="dxa"/>
            <w:vAlign w:val="center"/>
          </w:tcPr>
          <w:p w14:paraId="4F728DFB" w14:textId="748F50B1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78BDB258" w14:textId="39179D06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206FC3D8" w14:textId="59EFB96F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 w14:paraId="7AB90244" w14:textId="5CA9B16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 w14:paraId="2698F1E0" w14:textId="7507098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5483EBED" w14:textId="2A05E68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63FEBCDC" w14:textId="3F69720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3EA034FD" w14:textId="4B485E1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7C9D6D89" w14:textId="77777777" w:rsidTr="00BF7E81">
        <w:trPr>
          <w:jc w:val="center"/>
        </w:trPr>
        <w:tc>
          <w:tcPr>
            <w:tcW w:w="562" w:type="dxa"/>
            <w:vAlign w:val="center"/>
          </w:tcPr>
          <w:p w14:paraId="44461C1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74" w:type="dxa"/>
            <w:vAlign w:val="center"/>
          </w:tcPr>
          <w:p w14:paraId="50B0474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602" w:type="dxa"/>
            <w:vAlign w:val="center"/>
          </w:tcPr>
          <w:p w14:paraId="15AADC4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60" w:type="dxa"/>
            <w:vAlign w:val="center"/>
          </w:tcPr>
          <w:p w14:paraId="56D1BB8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74" w:type="dxa"/>
            <w:vAlign w:val="center"/>
          </w:tcPr>
          <w:p w14:paraId="4714102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88" w:type="dxa"/>
            <w:vAlign w:val="center"/>
          </w:tcPr>
          <w:p w14:paraId="67BD319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602" w:type="dxa"/>
            <w:vAlign w:val="center"/>
          </w:tcPr>
          <w:p w14:paraId="60234963" w14:textId="324E999C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44C34045" w14:textId="0C67B5D0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118560B9" w14:textId="01B6B2A0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 w14:paraId="44DC61E3" w14:textId="58EF513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 w14:paraId="55A422A5" w14:textId="700C2B9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14D20456" w14:textId="1DF1F51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57FD1C66" w14:textId="665418B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243767FF" w14:textId="4346235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4427FF90" w14:textId="77777777" w:rsidTr="00BF7E81">
        <w:trPr>
          <w:jc w:val="center"/>
        </w:trPr>
        <w:tc>
          <w:tcPr>
            <w:tcW w:w="562" w:type="dxa"/>
            <w:vAlign w:val="center"/>
          </w:tcPr>
          <w:p w14:paraId="3E80210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5480A20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65D3AF4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 w14:paraId="04F7B8A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2E74405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8" w:type="dxa"/>
            <w:vAlign w:val="center"/>
          </w:tcPr>
          <w:p w14:paraId="3CD59A6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699250B7" w14:textId="74C787AA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2D2F65C2" w14:textId="25AC7FA4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0E5F7ED3" w14:textId="65A98C38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 w14:paraId="009112BD" w14:textId="347531C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 w14:paraId="588884F8" w14:textId="0F03C60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086213A9" w14:textId="1ED01A5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3598F91C" w14:textId="308F266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48998249" w14:textId="7EC0994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484ACA47" w14:textId="77777777" w:rsidTr="00BF7E81">
        <w:trPr>
          <w:jc w:val="center"/>
        </w:trPr>
        <w:tc>
          <w:tcPr>
            <w:tcW w:w="562" w:type="dxa"/>
            <w:vAlign w:val="center"/>
          </w:tcPr>
          <w:p w14:paraId="4D84175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5F816C1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031D246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 w14:paraId="100B0A3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1292D42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8" w:type="dxa"/>
            <w:vAlign w:val="center"/>
          </w:tcPr>
          <w:p w14:paraId="25E2425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74182A2B" w14:textId="3DC60A0C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5E16ABA8" w14:textId="717C3790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26C42593" w14:textId="456C7AE9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 w14:paraId="4DE22E33" w14:textId="6DB4103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 w14:paraId="79134466" w14:textId="2FDDEF9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7333F024" w14:textId="703D019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2A909548" w14:textId="6F71FAB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07BBBCE8" w14:textId="02ACB6D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426BE967" w14:textId="77777777" w:rsidTr="00BF7E81">
        <w:trPr>
          <w:jc w:val="center"/>
        </w:trPr>
        <w:tc>
          <w:tcPr>
            <w:tcW w:w="562" w:type="dxa"/>
            <w:vAlign w:val="center"/>
          </w:tcPr>
          <w:p w14:paraId="783ECFE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1CBA76A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3867E00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 w14:paraId="040A5F3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1CF2647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1A0513A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4FCEDEA1" w14:textId="36F041E2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4E3FA9D8" w14:textId="3A1C4FC6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7B6397C3" w14:textId="6B2D3326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19" w:type="dxa"/>
            <w:vAlign w:val="center"/>
          </w:tcPr>
          <w:p w14:paraId="36C1FAF1" w14:textId="401018F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 w14:paraId="4AC4C6FE" w14:textId="44998AD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7A12D723" w14:textId="516FA01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3FD443E3" w14:textId="425E3BB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4D3D4424" w14:textId="3426E59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315F0E0B" w14:textId="77777777" w:rsidTr="00BF7E81">
        <w:trPr>
          <w:jc w:val="center"/>
        </w:trPr>
        <w:tc>
          <w:tcPr>
            <w:tcW w:w="562" w:type="dxa"/>
            <w:vAlign w:val="center"/>
          </w:tcPr>
          <w:p w14:paraId="40E5E37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4E543E4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10E5C87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 w14:paraId="5A4755B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7DAF3B7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46885D9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787AD699" w14:textId="53432F45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1B8791A3" w14:textId="53793A3D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3AEADCFA" w14:textId="6CBC1DA2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 w14:paraId="5F2C3697" w14:textId="07C9CA2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16" w:type="dxa"/>
            <w:vAlign w:val="center"/>
          </w:tcPr>
          <w:p w14:paraId="3E371B8B" w14:textId="635C64F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6328716B" w14:textId="6A9A908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2194127B" w14:textId="46A67BD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4895AEC8" w14:textId="7BEA55F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32DD36C3" w14:textId="77777777" w:rsidTr="00BF7E81">
        <w:trPr>
          <w:jc w:val="center"/>
        </w:trPr>
        <w:tc>
          <w:tcPr>
            <w:tcW w:w="562" w:type="dxa"/>
            <w:vAlign w:val="center"/>
          </w:tcPr>
          <w:p w14:paraId="26AA783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74D3977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7467CD1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 w14:paraId="4D3398D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4F7B2D7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8" w:type="dxa"/>
            <w:vAlign w:val="center"/>
          </w:tcPr>
          <w:p w14:paraId="438C4BB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7842176D" w14:textId="67F1345B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1A89B047" w14:textId="2B726D7D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2F3C5B0D" w14:textId="5FDF1380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 w14:paraId="397DD199" w14:textId="0BFBED1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 w14:paraId="2ADEA630" w14:textId="5AC3722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dxa"/>
            <w:vAlign w:val="center"/>
          </w:tcPr>
          <w:p w14:paraId="3A9A3D7B" w14:textId="16FF4A7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4A355A72" w14:textId="5AD87A3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7BDB9B2E" w14:textId="3DD578A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55566B01" w14:textId="77777777" w:rsidTr="00BF7E81">
        <w:trPr>
          <w:jc w:val="center"/>
        </w:trPr>
        <w:tc>
          <w:tcPr>
            <w:tcW w:w="562" w:type="dxa"/>
            <w:vAlign w:val="center"/>
          </w:tcPr>
          <w:p w14:paraId="6B8AA4D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40E2A95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528660C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 w14:paraId="083B1EF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5F1FA27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8" w:type="dxa"/>
            <w:vAlign w:val="center"/>
          </w:tcPr>
          <w:p w14:paraId="5BA802D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578310D5" w14:textId="4182955B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5A29A3D4" w14:textId="49A8931C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0A7EDDCD" w14:textId="632064D9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 w14:paraId="400FB686" w14:textId="6CC9C43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 w14:paraId="35D9FD3C" w14:textId="1378E3E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06D4B660" w14:textId="1FCB9C5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2965309B" w14:textId="6139686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2A0678D6" w14:textId="72673D7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590B59E1" w14:textId="77777777" w:rsidTr="00BF7E81">
        <w:trPr>
          <w:jc w:val="center"/>
        </w:trPr>
        <w:tc>
          <w:tcPr>
            <w:tcW w:w="562" w:type="dxa"/>
            <w:vAlign w:val="center"/>
          </w:tcPr>
          <w:p w14:paraId="6F53E73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00DA31B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4DB2731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 w14:paraId="51F59D2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569BEDF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3705DB8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76C4857D" w14:textId="7DADD65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6C42015F" w14:textId="1104DF3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3B3B882E" w14:textId="02F2F99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 w14:paraId="75E4317D" w14:textId="3E5E2F2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 w14:paraId="4E4B6E03" w14:textId="3E4403C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3EC84E9E" w14:textId="52529A0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257CE1F6" w14:textId="45EBCE1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42F556AF" w14:textId="024F2AF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468AEF65" w14:textId="77777777" w:rsidTr="00BF7E81">
        <w:trPr>
          <w:jc w:val="center"/>
        </w:trPr>
        <w:tc>
          <w:tcPr>
            <w:tcW w:w="562" w:type="dxa"/>
            <w:vAlign w:val="center"/>
          </w:tcPr>
          <w:p w14:paraId="2383F29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74" w:type="dxa"/>
            <w:vAlign w:val="center"/>
          </w:tcPr>
          <w:p w14:paraId="17FD78C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02" w:type="dxa"/>
            <w:vAlign w:val="center"/>
          </w:tcPr>
          <w:p w14:paraId="720E099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0" w:type="dxa"/>
            <w:vAlign w:val="center"/>
          </w:tcPr>
          <w:p w14:paraId="1F927CF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51CFB49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284EED0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76E8E569" w14:textId="323120C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5FB5D73E" w14:textId="21C419B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5E0F4727" w14:textId="7B1C3A2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9" w:type="dxa"/>
            <w:vAlign w:val="center"/>
          </w:tcPr>
          <w:p w14:paraId="0B299703" w14:textId="04EFE9D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16" w:type="dxa"/>
            <w:vAlign w:val="center"/>
          </w:tcPr>
          <w:p w14:paraId="5592FA85" w14:textId="02EAF11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8" w:type="dxa"/>
            <w:vAlign w:val="center"/>
          </w:tcPr>
          <w:p w14:paraId="02A1B582" w14:textId="0A2FCF3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02" w:type="dxa"/>
            <w:vAlign w:val="center"/>
          </w:tcPr>
          <w:p w14:paraId="10BCF301" w14:textId="672DD60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4" w:type="dxa"/>
            <w:vAlign w:val="center"/>
          </w:tcPr>
          <w:p w14:paraId="3BC31860" w14:textId="647912A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5B0ECB55" w14:textId="77777777" w:rsidR="00994D59" w:rsidRPr="00C02B0E" w:rsidRDefault="00994D59" w:rsidP="00994D59">
      <w:pPr>
        <w:rPr>
          <w:szCs w:val="21"/>
        </w:rPr>
      </w:pPr>
      <w:r w:rsidRPr="00C02B0E">
        <w:rPr>
          <w:rFonts w:hint="eastAsia"/>
          <w:szCs w:val="21"/>
        </w:rPr>
        <w:t>注：</w:t>
      </w:r>
      <w:r w:rsidRPr="00C02B0E">
        <w:rPr>
          <w:szCs w:val="21"/>
        </w:rPr>
        <w:t>X</w:t>
      </w:r>
      <w:r w:rsidRPr="00C02B0E">
        <w:rPr>
          <w:rFonts w:hint="eastAsia"/>
          <w:szCs w:val="21"/>
        </w:rPr>
        <w:t>为任意状态</w:t>
      </w:r>
    </w:p>
    <w:p w14:paraId="619B6D52" w14:textId="77777777" w:rsidR="00AE48C6" w:rsidRPr="00C02B0E" w:rsidRDefault="00AE48C6" w:rsidP="00AE48C6">
      <w:pPr>
        <w:pStyle w:val="ae"/>
        <w:rPr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12</w:t>
      </w:r>
      <w:r w:rsidRPr="00C02B0E">
        <w:rPr>
          <w:sz w:val="21"/>
          <w:szCs w:val="21"/>
        </w:rPr>
        <w:t>74 HC153</w:t>
      </w:r>
      <w:r w:rsidRPr="00C02B0E">
        <w:rPr>
          <w:rFonts w:hint="eastAsia"/>
          <w:sz w:val="21"/>
          <w:szCs w:val="21"/>
        </w:rPr>
        <w:t>输入</w:t>
      </w:r>
      <w:r w:rsidRPr="00C02B0E">
        <w:rPr>
          <w:rFonts w:hint="eastAsia"/>
          <w:sz w:val="21"/>
          <w:szCs w:val="21"/>
        </w:rPr>
        <w:t>/</w:t>
      </w:r>
      <w:r w:rsidRPr="00C02B0E">
        <w:rPr>
          <w:rFonts w:hint="eastAsia"/>
          <w:sz w:val="21"/>
          <w:szCs w:val="21"/>
        </w:rPr>
        <w:t>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50"/>
        <w:gridCol w:w="850"/>
        <w:gridCol w:w="851"/>
        <w:gridCol w:w="850"/>
        <w:gridCol w:w="851"/>
        <w:gridCol w:w="850"/>
        <w:gridCol w:w="1560"/>
        <w:gridCol w:w="733"/>
      </w:tblGrid>
      <w:tr w:rsidR="00AE48C6" w:rsidRPr="00C02B0E" w14:paraId="5E01C407" w14:textId="77777777" w:rsidTr="00530F8B">
        <w:trPr>
          <w:tblHeader/>
          <w:jc w:val="center"/>
        </w:trPr>
        <w:tc>
          <w:tcPr>
            <w:tcW w:w="1500" w:type="dxa"/>
            <w:gridSpan w:val="2"/>
          </w:tcPr>
          <w:p w14:paraId="22BDBCC8" w14:textId="77777777" w:rsidR="00AE48C6" w:rsidRPr="00C02B0E" w:rsidRDefault="00AE48C6" w:rsidP="00530F8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选择输入</w:t>
            </w:r>
          </w:p>
        </w:tc>
        <w:tc>
          <w:tcPr>
            <w:tcW w:w="3402" w:type="dxa"/>
            <w:gridSpan w:val="4"/>
          </w:tcPr>
          <w:p w14:paraId="63FFFDE6" w14:textId="77777777" w:rsidR="00AE48C6" w:rsidRPr="00C02B0E" w:rsidRDefault="00AE48C6" w:rsidP="00530F8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数据输入</w:t>
            </w:r>
          </w:p>
        </w:tc>
        <w:tc>
          <w:tcPr>
            <w:tcW w:w="1560" w:type="dxa"/>
          </w:tcPr>
          <w:p w14:paraId="6EBC5810" w14:textId="77777777" w:rsidR="00AE48C6" w:rsidRPr="00C02B0E" w:rsidRDefault="00AE48C6" w:rsidP="00530F8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输出使能输入</w:t>
            </w:r>
          </w:p>
        </w:tc>
        <w:tc>
          <w:tcPr>
            <w:tcW w:w="733" w:type="dxa"/>
          </w:tcPr>
          <w:p w14:paraId="4A8B5326" w14:textId="77777777" w:rsidR="00AE48C6" w:rsidRPr="00C02B0E" w:rsidRDefault="00AE48C6" w:rsidP="00530F8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输出</w:t>
            </w:r>
          </w:p>
        </w:tc>
      </w:tr>
      <w:tr w:rsidR="00AE48C6" w:rsidRPr="00C02B0E" w14:paraId="02ADACE9" w14:textId="77777777" w:rsidTr="00530F8B">
        <w:trPr>
          <w:tblHeader/>
          <w:jc w:val="center"/>
        </w:trPr>
        <w:tc>
          <w:tcPr>
            <w:tcW w:w="650" w:type="dxa"/>
          </w:tcPr>
          <w:p w14:paraId="04CA179D" w14:textId="77777777" w:rsidR="00AE48C6" w:rsidRPr="00C02B0E" w:rsidRDefault="00AE48C6" w:rsidP="00530F8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S</w:t>
            </w:r>
            <w:r w:rsidRPr="00C02B0E">
              <w:rPr>
                <w:szCs w:val="21"/>
                <w:vertAlign w:val="subscript"/>
              </w:rPr>
              <w:t>1</w:t>
            </w:r>
          </w:p>
        </w:tc>
        <w:tc>
          <w:tcPr>
            <w:tcW w:w="850" w:type="dxa"/>
          </w:tcPr>
          <w:p w14:paraId="57F8980F" w14:textId="77777777" w:rsidR="00AE48C6" w:rsidRPr="00C02B0E" w:rsidRDefault="00AE48C6" w:rsidP="00530F8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S</w:t>
            </w:r>
            <w:r w:rsidRPr="00C02B0E">
              <w:rPr>
                <w:szCs w:val="21"/>
                <w:vertAlign w:val="subscript"/>
              </w:rPr>
              <w:t>0</w:t>
            </w:r>
          </w:p>
        </w:tc>
        <w:tc>
          <w:tcPr>
            <w:tcW w:w="851" w:type="dxa"/>
          </w:tcPr>
          <w:p w14:paraId="76EE4FDD" w14:textId="77777777" w:rsidR="00AE48C6" w:rsidRPr="00C02B0E" w:rsidRDefault="00AE48C6" w:rsidP="00530F8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1I</w:t>
            </w:r>
            <w:r w:rsidRPr="00C02B0E">
              <w:rPr>
                <w:szCs w:val="21"/>
                <w:vertAlign w:val="subscript"/>
              </w:rPr>
              <w:t>0</w:t>
            </w:r>
          </w:p>
        </w:tc>
        <w:tc>
          <w:tcPr>
            <w:tcW w:w="850" w:type="dxa"/>
          </w:tcPr>
          <w:p w14:paraId="2F7AB803" w14:textId="77777777" w:rsidR="00AE48C6" w:rsidRPr="00C02B0E" w:rsidRDefault="00AE48C6" w:rsidP="00530F8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1I</w:t>
            </w:r>
            <w:r w:rsidRPr="00C02B0E">
              <w:rPr>
                <w:szCs w:val="21"/>
                <w:vertAlign w:val="subscript"/>
              </w:rPr>
              <w:t>1</w:t>
            </w:r>
          </w:p>
        </w:tc>
        <w:tc>
          <w:tcPr>
            <w:tcW w:w="851" w:type="dxa"/>
          </w:tcPr>
          <w:p w14:paraId="11F22621" w14:textId="77777777" w:rsidR="00AE48C6" w:rsidRPr="00C02B0E" w:rsidRDefault="00AE48C6" w:rsidP="00530F8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1I</w:t>
            </w:r>
            <w:r w:rsidRPr="00C02B0E">
              <w:rPr>
                <w:szCs w:val="21"/>
                <w:vertAlign w:val="subscript"/>
              </w:rPr>
              <w:t>2</w:t>
            </w:r>
          </w:p>
        </w:tc>
        <w:tc>
          <w:tcPr>
            <w:tcW w:w="850" w:type="dxa"/>
          </w:tcPr>
          <w:p w14:paraId="11AD8E11" w14:textId="77777777" w:rsidR="00AE48C6" w:rsidRPr="00C02B0E" w:rsidRDefault="00AE48C6" w:rsidP="00530F8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1I</w:t>
            </w:r>
            <w:r w:rsidRPr="00C02B0E">
              <w:rPr>
                <w:szCs w:val="21"/>
                <w:vertAlign w:val="subscript"/>
              </w:rPr>
              <w:t>3</w:t>
            </w:r>
          </w:p>
        </w:tc>
        <w:tc>
          <w:tcPr>
            <w:tcW w:w="1560" w:type="dxa"/>
          </w:tcPr>
          <w:p w14:paraId="4A2FDFFE" w14:textId="77777777" w:rsidR="00AE48C6" w:rsidRPr="00C02B0E" w:rsidRDefault="0082431F" w:rsidP="00530F8B">
            <w:pPr>
              <w:jc w:val="center"/>
              <w:rPr>
                <w:szCs w:val="21"/>
              </w:rPr>
            </w:pPr>
            <w:r w:rsidRPr="00C02B0E">
              <w:rPr>
                <w:noProof/>
                <w:position w:val="-4"/>
                <w:szCs w:val="21"/>
              </w:rPr>
              <w:object w:dxaOrig="300" w:dyaOrig="320" w14:anchorId="2E2E047C">
                <v:shape id="_x0000_i1049" type="#_x0000_t75" alt="" style="width:12.45pt;height:14.75pt;mso-width-percent:0;mso-height-percent:0;mso-width-percent:0;mso-height-percent:0" o:ole="">
                  <v:imagedata r:id="rId57" o:title=""/>
                </v:shape>
                <o:OLEObject Type="Embed" ProgID="Equation.3" ShapeID="_x0000_i1049" DrawAspect="Content" ObjectID="_1796885353" r:id="rId58"/>
              </w:object>
            </w:r>
          </w:p>
        </w:tc>
        <w:tc>
          <w:tcPr>
            <w:tcW w:w="733" w:type="dxa"/>
          </w:tcPr>
          <w:p w14:paraId="29B0E77F" w14:textId="77777777" w:rsidR="00AE48C6" w:rsidRPr="00C02B0E" w:rsidRDefault="00AE48C6" w:rsidP="00530F8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  <w:r w:rsidRPr="00C02B0E">
              <w:rPr>
                <w:rFonts w:hint="eastAsia"/>
                <w:szCs w:val="21"/>
              </w:rPr>
              <w:t>Y</w:t>
            </w:r>
          </w:p>
        </w:tc>
      </w:tr>
      <w:tr w:rsidR="004A7024" w:rsidRPr="00C02B0E" w14:paraId="09566EB1" w14:textId="77777777" w:rsidTr="00530F8B">
        <w:trPr>
          <w:jc w:val="center"/>
        </w:trPr>
        <w:tc>
          <w:tcPr>
            <w:tcW w:w="650" w:type="dxa"/>
          </w:tcPr>
          <w:p w14:paraId="5BCF1BD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X</w:t>
            </w:r>
          </w:p>
        </w:tc>
        <w:tc>
          <w:tcPr>
            <w:tcW w:w="850" w:type="dxa"/>
          </w:tcPr>
          <w:p w14:paraId="336C05F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X</w:t>
            </w:r>
          </w:p>
        </w:tc>
        <w:tc>
          <w:tcPr>
            <w:tcW w:w="851" w:type="dxa"/>
          </w:tcPr>
          <w:p w14:paraId="522D8CB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X</w:t>
            </w:r>
          </w:p>
        </w:tc>
        <w:tc>
          <w:tcPr>
            <w:tcW w:w="850" w:type="dxa"/>
          </w:tcPr>
          <w:p w14:paraId="387BA32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X</w:t>
            </w:r>
          </w:p>
        </w:tc>
        <w:tc>
          <w:tcPr>
            <w:tcW w:w="851" w:type="dxa"/>
          </w:tcPr>
          <w:p w14:paraId="7A2F70E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X</w:t>
            </w:r>
          </w:p>
        </w:tc>
        <w:tc>
          <w:tcPr>
            <w:tcW w:w="850" w:type="dxa"/>
          </w:tcPr>
          <w:p w14:paraId="090C18C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X</w:t>
            </w:r>
          </w:p>
        </w:tc>
        <w:tc>
          <w:tcPr>
            <w:tcW w:w="1560" w:type="dxa"/>
          </w:tcPr>
          <w:p w14:paraId="30204F1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1</w:t>
            </w:r>
          </w:p>
        </w:tc>
        <w:tc>
          <w:tcPr>
            <w:tcW w:w="733" w:type="dxa"/>
          </w:tcPr>
          <w:p w14:paraId="6287A875" w14:textId="06F9C0D8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6777EF47" w14:textId="77777777" w:rsidTr="00530F8B">
        <w:trPr>
          <w:trHeight w:val="263"/>
          <w:jc w:val="center"/>
        </w:trPr>
        <w:tc>
          <w:tcPr>
            <w:tcW w:w="650" w:type="dxa"/>
          </w:tcPr>
          <w:p w14:paraId="53E13C2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850" w:type="dxa"/>
          </w:tcPr>
          <w:p w14:paraId="02CD01A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851" w:type="dxa"/>
          </w:tcPr>
          <w:p w14:paraId="0DC43B1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850" w:type="dxa"/>
          </w:tcPr>
          <w:p w14:paraId="3C1B53F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1" w:type="dxa"/>
          </w:tcPr>
          <w:p w14:paraId="7F70480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1188EC1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1560" w:type="dxa"/>
          </w:tcPr>
          <w:p w14:paraId="4CD638B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 w14:paraId="514BE408" w14:textId="3667CD99" w:rsidR="004A7024" w:rsidRPr="00C02B0E" w:rsidRDefault="004A7024" w:rsidP="004A7024"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47360E31" w14:textId="77777777" w:rsidTr="00530F8B">
        <w:trPr>
          <w:trHeight w:val="262"/>
          <w:jc w:val="center"/>
        </w:trPr>
        <w:tc>
          <w:tcPr>
            <w:tcW w:w="650" w:type="dxa"/>
          </w:tcPr>
          <w:p w14:paraId="7F2377F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850" w:type="dxa"/>
          </w:tcPr>
          <w:p w14:paraId="0EBE44A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851" w:type="dxa"/>
          </w:tcPr>
          <w:p w14:paraId="345B9EB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850" w:type="dxa"/>
          </w:tcPr>
          <w:p w14:paraId="39E5B91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1" w:type="dxa"/>
          </w:tcPr>
          <w:p w14:paraId="3CFA679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6D64191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1560" w:type="dxa"/>
          </w:tcPr>
          <w:p w14:paraId="3422708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 w14:paraId="2843AC4F" w14:textId="47474A16" w:rsidR="004A7024" w:rsidRPr="00C02B0E" w:rsidRDefault="004A7024" w:rsidP="004A7024"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633BB5C4" w14:textId="77777777" w:rsidTr="00530F8B">
        <w:trPr>
          <w:trHeight w:val="293"/>
          <w:jc w:val="center"/>
        </w:trPr>
        <w:tc>
          <w:tcPr>
            <w:tcW w:w="650" w:type="dxa"/>
          </w:tcPr>
          <w:p w14:paraId="7FCB502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850" w:type="dxa"/>
          </w:tcPr>
          <w:p w14:paraId="35CFE18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851" w:type="dxa"/>
          </w:tcPr>
          <w:p w14:paraId="030B082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594578E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1" w:type="dxa"/>
          </w:tcPr>
          <w:p w14:paraId="593CAFA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850" w:type="dxa"/>
          </w:tcPr>
          <w:p w14:paraId="082B9A2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1560" w:type="dxa"/>
          </w:tcPr>
          <w:p w14:paraId="0BC6512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 w14:paraId="5224A787" w14:textId="14F2103A" w:rsidR="004A7024" w:rsidRPr="00C02B0E" w:rsidRDefault="004A7024" w:rsidP="004A7024"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2D8661D9" w14:textId="77777777" w:rsidTr="00530F8B">
        <w:trPr>
          <w:trHeight w:val="292"/>
          <w:jc w:val="center"/>
        </w:trPr>
        <w:tc>
          <w:tcPr>
            <w:tcW w:w="650" w:type="dxa"/>
          </w:tcPr>
          <w:p w14:paraId="04B9043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850" w:type="dxa"/>
          </w:tcPr>
          <w:p w14:paraId="48E4381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851" w:type="dxa"/>
          </w:tcPr>
          <w:p w14:paraId="76483FA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4CBE516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1" w:type="dxa"/>
          </w:tcPr>
          <w:p w14:paraId="3C4548D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850" w:type="dxa"/>
          </w:tcPr>
          <w:p w14:paraId="4909107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1560" w:type="dxa"/>
          </w:tcPr>
          <w:p w14:paraId="7BC9785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 w14:paraId="7B19F2D9" w14:textId="25653991" w:rsidR="004A7024" w:rsidRPr="00C02B0E" w:rsidRDefault="004A7024" w:rsidP="004A7024"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39133632" w14:textId="77777777" w:rsidTr="00530F8B">
        <w:trPr>
          <w:trHeight w:val="278"/>
          <w:jc w:val="center"/>
        </w:trPr>
        <w:tc>
          <w:tcPr>
            <w:tcW w:w="650" w:type="dxa"/>
          </w:tcPr>
          <w:p w14:paraId="176494C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850" w:type="dxa"/>
          </w:tcPr>
          <w:p w14:paraId="08AC730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851" w:type="dxa"/>
          </w:tcPr>
          <w:p w14:paraId="5AC6B4F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1419D34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851" w:type="dxa"/>
          </w:tcPr>
          <w:p w14:paraId="3DCC342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5DFA57D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1560" w:type="dxa"/>
          </w:tcPr>
          <w:p w14:paraId="6808EDD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 w14:paraId="3998E197" w14:textId="375E47DE" w:rsidR="004A7024" w:rsidRPr="00C02B0E" w:rsidRDefault="004A7024" w:rsidP="004A7024"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7E7964A6" w14:textId="77777777" w:rsidTr="00530F8B">
        <w:trPr>
          <w:trHeight w:val="277"/>
          <w:jc w:val="center"/>
        </w:trPr>
        <w:tc>
          <w:tcPr>
            <w:tcW w:w="650" w:type="dxa"/>
          </w:tcPr>
          <w:p w14:paraId="3112FBE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850" w:type="dxa"/>
          </w:tcPr>
          <w:p w14:paraId="40576BD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851" w:type="dxa"/>
          </w:tcPr>
          <w:p w14:paraId="74D01E0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6F1C91A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851" w:type="dxa"/>
          </w:tcPr>
          <w:p w14:paraId="360C02B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05D1F57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1560" w:type="dxa"/>
          </w:tcPr>
          <w:p w14:paraId="62C3744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 w14:paraId="7F51C181" w14:textId="36F7E179" w:rsidR="004A7024" w:rsidRPr="00C02B0E" w:rsidRDefault="004A7024" w:rsidP="004A7024"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0005928C" w14:textId="77777777" w:rsidTr="00530F8B">
        <w:trPr>
          <w:trHeight w:val="270"/>
          <w:jc w:val="center"/>
        </w:trPr>
        <w:tc>
          <w:tcPr>
            <w:tcW w:w="650" w:type="dxa"/>
          </w:tcPr>
          <w:p w14:paraId="12173F0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850" w:type="dxa"/>
          </w:tcPr>
          <w:p w14:paraId="20D89ED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851" w:type="dxa"/>
          </w:tcPr>
          <w:p w14:paraId="3153898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6CCF186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1" w:type="dxa"/>
          </w:tcPr>
          <w:p w14:paraId="5FE892B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785077A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1560" w:type="dxa"/>
          </w:tcPr>
          <w:p w14:paraId="420A217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 w14:paraId="19B2EB9D" w14:textId="5E919FEB" w:rsidR="004A7024" w:rsidRPr="00C02B0E" w:rsidRDefault="004A7024" w:rsidP="004A7024"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2CA839F0" w14:textId="77777777" w:rsidTr="00530F8B">
        <w:trPr>
          <w:trHeight w:val="270"/>
          <w:jc w:val="center"/>
        </w:trPr>
        <w:tc>
          <w:tcPr>
            <w:tcW w:w="650" w:type="dxa"/>
          </w:tcPr>
          <w:p w14:paraId="70D3B44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850" w:type="dxa"/>
          </w:tcPr>
          <w:p w14:paraId="04B853E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851" w:type="dxa"/>
          </w:tcPr>
          <w:p w14:paraId="2E777E3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3932C24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1" w:type="dxa"/>
          </w:tcPr>
          <w:p w14:paraId="6B53E8A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850" w:type="dxa"/>
          </w:tcPr>
          <w:p w14:paraId="0D10ED6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1560" w:type="dxa"/>
          </w:tcPr>
          <w:p w14:paraId="5D6FDB1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733" w:type="dxa"/>
          </w:tcPr>
          <w:p w14:paraId="2734B8F4" w14:textId="13B0E6B8" w:rsidR="004A7024" w:rsidRPr="00C02B0E" w:rsidRDefault="004A7024" w:rsidP="004A7024">
            <w:pPr>
              <w:spacing w:line="36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4CC38919" w14:textId="77777777" w:rsidR="00AE48C6" w:rsidRPr="00C02B0E" w:rsidRDefault="00AE48C6" w:rsidP="00AE48C6">
      <w:pPr>
        <w:ind w:firstLineChars="300" w:firstLine="630"/>
        <w:rPr>
          <w:szCs w:val="21"/>
        </w:rPr>
      </w:pPr>
      <w:r w:rsidRPr="00C02B0E">
        <w:rPr>
          <w:rFonts w:hint="eastAsia"/>
          <w:szCs w:val="21"/>
        </w:rPr>
        <w:t>注：</w:t>
      </w:r>
      <w:r w:rsidRPr="00C02B0E">
        <w:rPr>
          <w:szCs w:val="21"/>
        </w:rPr>
        <w:t>X</w:t>
      </w:r>
      <w:r w:rsidRPr="00C02B0E">
        <w:rPr>
          <w:rFonts w:hint="eastAsia"/>
          <w:szCs w:val="21"/>
        </w:rPr>
        <w:t>为任意状态</w:t>
      </w:r>
    </w:p>
    <w:p w14:paraId="046F66EB" w14:textId="77777777" w:rsidR="00AE48C6" w:rsidRPr="00C02B0E" w:rsidRDefault="00AE48C6" w:rsidP="00AE48C6">
      <w:pPr>
        <w:spacing w:line="264" w:lineRule="auto"/>
        <w:rPr>
          <w:szCs w:val="21"/>
        </w:rPr>
      </w:pPr>
    </w:p>
    <w:p w14:paraId="40CBE8E3" w14:textId="77777777" w:rsidR="00AE48C6" w:rsidRPr="00C02B0E" w:rsidRDefault="00AE48C6" w:rsidP="00AE48C6">
      <w:pPr>
        <w:pStyle w:val="ae"/>
        <w:spacing w:line="264" w:lineRule="auto"/>
        <w:rPr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13</w:t>
      </w:r>
      <w:r w:rsidRPr="00C02B0E">
        <w:rPr>
          <w:sz w:val="21"/>
          <w:szCs w:val="21"/>
        </w:rPr>
        <w:t xml:space="preserve">  74HC85</w:t>
      </w:r>
      <w:r w:rsidRPr="00C02B0E">
        <w:rPr>
          <w:rFonts w:hint="eastAsia"/>
          <w:sz w:val="21"/>
          <w:szCs w:val="21"/>
        </w:rPr>
        <w:t>输入</w:t>
      </w:r>
      <w:r w:rsidRPr="00C02B0E">
        <w:rPr>
          <w:rFonts w:hint="eastAsia"/>
          <w:sz w:val="21"/>
          <w:szCs w:val="21"/>
        </w:rPr>
        <w:t>/</w:t>
      </w:r>
      <w:r w:rsidRPr="00C02B0E">
        <w:rPr>
          <w:rFonts w:hint="eastAsia"/>
          <w:sz w:val="21"/>
          <w:szCs w:val="21"/>
        </w:rPr>
        <w:t>输出状态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38"/>
        <w:gridCol w:w="438"/>
        <w:gridCol w:w="438"/>
        <w:gridCol w:w="438"/>
        <w:gridCol w:w="427"/>
        <w:gridCol w:w="427"/>
        <w:gridCol w:w="427"/>
        <w:gridCol w:w="427"/>
        <w:gridCol w:w="560"/>
        <w:gridCol w:w="560"/>
        <w:gridCol w:w="560"/>
        <w:gridCol w:w="642"/>
        <w:gridCol w:w="642"/>
        <w:gridCol w:w="642"/>
      </w:tblGrid>
      <w:tr w:rsidR="00AE48C6" w:rsidRPr="00C02B0E" w14:paraId="73C69556" w14:textId="77777777" w:rsidTr="00530F8B">
        <w:trPr>
          <w:cantSplit/>
          <w:tblHeader/>
          <w:jc w:val="center"/>
        </w:trPr>
        <w:tc>
          <w:tcPr>
            <w:tcW w:w="0" w:type="auto"/>
            <w:gridSpan w:val="8"/>
          </w:tcPr>
          <w:p w14:paraId="69B22A0C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lastRenderedPageBreak/>
              <w:t>比较输入</w:t>
            </w:r>
          </w:p>
        </w:tc>
        <w:tc>
          <w:tcPr>
            <w:tcW w:w="0" w:type="auto"/>
            <w:gridSpan w:val="3"/>
          </w:tcPr>
          <w:p w14:paraId="7304098A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级联输入</w:t>
            </w:r>
          </w:p>
        </w:tc>
        <w:tc>
          <w:tcPr>
            <w:tcW w:w="0" w:type="auto"/>
            <w:gridSpan w:val="3"/>
          </w:tcPr>
          <w:p w14:paraId="7CEEE4A5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输出</w:t>
            </w:r>
          </w:p>
        </w:tc>
      </w:tr>
      <w:tr w:rsidR="00AE48C6" w:rsidRPr="00C02B0E" w14:paraId="4CE9029D" w14:textId="77777777" w:rsidTr="00530F8B">
        <w:trPr>
          <w:tblHeader/>
          <w:jc w:val="center"/>
        </w:trPr>
        <w:tc>
          <w:tcPr>
            <w:tcW w:w="0" w:type="auto"/>
          </w:tcPr>
          <w:p w14:paraId="245BE6C6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0" w:type="auto"/>
          </w:tcPr>
          <w:p w14:paraId="74B10E5F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0" w:type="auto"/>
          </w:tcPr>
          <w:p w14:paraId="4781478D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0" w:type="auto"/>
          </w:tcPr>
          <w:p w14:paraId="45A2BB92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0</w:t>
            </w:r>
          </w:p>
        </w:tc>
        <w:tc>
          <w:tcPr>
            <w:tcW w:w="0" w:type="auto"/>
          </w:tcPr>
          <w:p w14:paraId="0F02B798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0" w:type="auto"/>
          </w:tcPr>
          <w:p w14:paraId="7649F6BE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0" w:type="auto"/>
          </w:tcPr>
          <w:p w14:paraId="0E8BBD87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0" w:type="auto"/>
          </w:tcPr>
          <w:p w14:paraId="21F2AA1A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0</w:t>
            </w:r>
          </w:p>
        </w:tc>
        <w:tc>
          <w:tcPr>
            <w:tcW w:w="0" w:type="auto"/>
            <w:vAlign w:val="center"/>
          </w:tcPr>
          <w:p w14:paraId="75747AEA" w14:textId="77777777" w:rsidR="00AE48C6" w:rsidRPr="00C02B0E" w:rsidRDefault="00AE48C6" w:rsidP="00530F8B">
            <w:pPr>
              <w:spacing w:line="264" w:lineRule="auto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I</w:t>
            </w:r>
            <w:r w:rsidRPr="00C02B0E">
              <w:rPr>
                <w:rFonts w:hint="eastAsia"/>
                <w:szCs w:val="21"/>
                <w:vertAlign w:val="subscript"/>
              </w:rPr>
              <w:t>A&gt;B</w:t>
            </w:r>
          </w:p>
        </w:tc>
        <w:tc>
          <w:tcPr>
            <w:tcW w:w="0" w:type="auto"/>
            <w:vAlign w:val="center"/>
          </w:tcPr>
          <w:p w14:paraId="109C4A30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I</w:t>
            </w:r>
            <w:r w:rsidRPr="00C02B0E">
              <w:rPr>
                <w:rFonts w:hint="eastAsia"/>
                <w:szCs w:val="21"/>
                <w:vertAlign w:val="subscript"/>
              </w:rPr>
              <w:t>A=B</w:t>
            </w:r>
          </w:p>
        </w:tc>
        <w:tc>
          <w:tcPr>
            <w:tcW w:w="0" w:type="auto"/>
            <w:vAlign w:val="center"/>
          </w:tcPr>
          <w:p w14:paraId="56D6CB8F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I</w:t>
            </w:r>
            <w:r w:rsidRPr="00C02B0E">
              <w:rPr>
                <w:rFonts w:hint="eastAsia"/>
                <w:szCs w:val="21"/>
                <w:vertAlign w:val="subscript"/>
              </w:rPr>
              <w:t>A&lt;B</w:t>
            </w:r>
          </w:p>
        </w:tc>
        <w:tc>
          <w:tcPr>
            <w:tcW w:w="0" w:type="auto"/>
            <w:vAlign w:val="center"/>
          </w:tcPr>
          <w:p w14:paraId="094C08AA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O</w:t>
            </w:r>
            <w:r w:rsidRPr="00C02B0E">
              <w:rPr>
                <w:rFonts w:hint="eastAsia"/>
                <w:szCs w:val="21"/>
                <w:vertAlign w:val="subscript"/>
              </w:rPr>
              <w:t>A&gt;B</w:t>
            </w:r>
          </w:p>
        </w:tc>
        <w:tc>
          <w:tcPr>
            <w:tcW w:w="0" w:type="auto"/>
            <w:vAlign w:val="center"/>
          </w:tcPr>
          <w:p w14:paraId="44F521D2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O</w:t>
            </w:r>
            <w:r w:rsidRPr="00C02B0E">
              <w:rPr>
                <w:rFonts w:hint="eastAsia"/>
                <w:szCs w:val="21"/>
                <w:vertAlign w:val="subscript"/>
              </w:rPr>
              <w:t>A=B</w:t>
            </w:r>
          </w:p>
        </w:tc>
        <w:tc>
          <w:tcPr>
            <w:tcW w:w="0" w:type="auto"/>
            <w:vAlign w:val="center"/>
          </w:tcPr>
          <w:p w14:paraId="0B1F5ABF" w14:textId="77777777" w:rsidR="00AE48C6" w:rsidRPr="00C02B0E" w:rsidRDefault="00AE48C6" w:rsidP="00530F8B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O</w:t>
            </w:r>
            <w:r w:rsidRPr="00C02B0E">
              <w:rPr>
                <w:rFonts w:hint="eastAsia"/>
                <w:szCs w:val="21"/>
                <w:vertAlign w:val="subscript"/>
              </w:rPr>
              <w:t>A&lt;B</w:t>
            </w:r>
          </w:p>
        </w:tc>
      </w:tr>
      <w:tr w:rsidR="004A7024" w:rsidRPr="00C02B0E" w14:paraId="3B7B8C75" w14:textId="77777777" w:rsidTr="00530F8B">
        <w:trPr>
          <w:jc w:val="center"/>
        </w:trPr>
        <w:tc>
          <w:tcPr>
            <w:tcW w:w="0" w:type="auto"/>
          </w:tcPr>
          <w:p w14:paraId="221627D7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47031EA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5DBC95D5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26CCF50E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1FE1EA6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38EA8D32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193782D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01A35D7B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7345F652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5E07A24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65EA2263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62361591" w14:textId="23652ADB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4FE64134" w14:textId="7B29E05B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4F604673" w14:textId="10910A3C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7BA1864B" w14:textId="77777777" w:rsidTr="00530F8B">
        <w:trPr>
          <w:jc w:val="center"/>
        </w:trPr>
        <w:tc>
          <w:tcPr>
            <w:tcW w:w="0" w:type="auto"/>
          </w:tcPr>
          <w:p w14:paraId="0DC846D0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57515907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66D1359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03029A3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15E3AD3E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5A79D4E7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0EE9874D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2FF83F3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619EA55B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1E3A759E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43BEF4E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0FC63F34" w14:textId="274246FC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437355FA" w14:textId="34AA0B50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3AB6387A" w14:textId="7A80C6C3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6A3CED16" w14:textId="77777777" w:rsidTr="00530F8B">
        <w:trPr>
          <w:jc w:val="center"/>
        </w:trPr>
        <w:tc>
          <w:tcPr>
            <w:tcW w:w="0" w:type="auto"/>
          </w:tcPr>
          <w:p w14:paraId="7EA9F39D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58F3BE5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19DA6754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6ABAB2D1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176AE9B3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7B942F7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7EEE1EAD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101BDE71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183157D1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38029A55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56E78B90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0BE2079B" w14:textId="39562AB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794A752F" w14:textId="39B17C55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387E8EE6" w14:textId="68FB982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3C53ED41" w14:textId="77777777" w:rsidTr="00530F8B">
        <w:trPr>
          <w:jc w:val="center"/>
        </w:trPr>
        <w:tc>
          <w:tcPr>
            <w:tcW w:w="0" w:type="auto"/>
          </w:tcPr>
          <w:p w14:paraId="3E60558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0BE3BDE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6D0B77FB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6C06CB32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5BAE367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456C9CCB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72C7F39B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7BD975AB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608424C5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488378F3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76C3E4E1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54308D70" w14:textId="1708F0C1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65AEEBB6" w14:textId="4D08D4C2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02957FC9" w14:textId="66D6FC9A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0CD918A1" w14:textId="77777777" w:rsidTr="00530F8B">
        <w:trPr>
          <w:jc w:val="center"/>
        </w:trPr>
        <w:tc>
          <w:tcPr>
            <w:tcW w:w="0" w:type="auto"/>
          </w:tcPr>
          <w:p w14:paraId="7AC1A90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727EA79E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7FF1413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6560060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2FD4A1D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0B51D11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5CCFD964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2CD3B057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5020B95E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12743B1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100BC96F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2F3B6644" w14:textId="60A58FE3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14CF085C" w14:textId="4A8DDF8A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65807A1A" w14:textId="3FC59670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323D8EDD" w14:textId="77777777" w:rsidTr="00530F8B">
        <w:trPr>
          <w:jc w:val="center"/>
        </w:trPr>
        <w:tc>
          <w:tcPr>
            <w:tcW w:w="0" w:type="auto"/>
          </w:tcPr>
          <w:p w14:paraId="7F92A284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37718D7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A4D4DF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22B51C54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190C9850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33BE7B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7C35293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1E7B766E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017B243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6C292C0B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028B8894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3E03480B" w14:textId="1A291058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1EEFA345" w14:textId="3464C8A6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6A574D4E" w14:textId="1972697D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335C6771" w14:textId="77777777" w:rsidTr="00530F8B">
        <w:trPr>
          <w:jc w:val="center"/>
        </w:trPr>
        <w:tc>
          <w:tcPr>
            <w:tcW w:w="0" w:type="auto"/>
          </w:tcPr>
          <w:p w14:paraId="7E9E92D7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24744B27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1C73D330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22799EDF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2ED0A0F6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14BBCFF1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04250A7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C0F871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ABE73F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1773B92D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4D93C325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38B24D71" w14:textId="5545AA70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2B51AA37" w14:textId="6CA87635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76FBC25D" w14:textId="15CBC232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58D7EDF3" w14:textId="77777777" w:rsidTr="00530F8B">
        <w:trPr>
          <w:jc w:val="center"/>
        </w:trPr>
        <w:tc>
          <w:tcPr>
            <w:tcW w:w="0" w:type="auto"/>
          </w:tcPr>
          <w:p w14:paraId="7AF9250D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430F5D1B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3F73B88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557B56E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77C1D4C6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620CAF9B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BB9BAEE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3F450C56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56F70AD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5E67E4DF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52C42823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4A449A7C" w14:textId="44E5C43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44E763BC" w14:textId="3DA559D5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7BE9F138" w14:textId="0B7410C8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75942E11" w14:textId="77777777" w:rsidTr="00530F8B">
        <w:trPr>
          <w:jc w:val="center"/>
        </w:trPr>
        <w:tc>
          <w:tcPr>
            <w:tcW w:w="0" w:type="auto"/>
          </w:tcPr>
          <w:p w14:paraId="6ED05FD0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4AF894E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3D75B3A5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6779843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3BD28341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16023AD1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6E97347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39C4E9E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524E757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26FD7707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64CC19BD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05044B78" w14:textId="7EB4784F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10CFEBFA" w14:textId="6C785C9E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139C7DD6" w14:textId="60860538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1F9DF929" w14:textId="77777777" w:rsidTr="00530F8B">
        <w:trPr>
          <w:jc w:val="center"/>
        </w:trPr>
        <w:tc>
          <w:tcPr>
            <w:tcW w:w="0" w:type="auto"/>
          </w:tcPr>
          <w:p w14:paraId="50B82C46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44875B10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17BD424B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52A4E3AE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ABF590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39C78B6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373BE627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0FF94A0D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699A8D11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6922B5C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73A506CF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1D0319C7" w14:textId="10831DDF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1B00B466" w14:textId="111DB66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05155D03" w14:textId="3BEB3E59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778F86E8" w14:textId="77777777" w:rsidTr="00530F8B">
        <w:trPr>
          <w:jc w:val="center"/>
        </w:trPr>
        <w:tc>
          <w:tcPr>
            <w:tcW w:w="0" w:type="auto"/>
          </w:tcPr>
          <w:p w14:paraId="0A6C4EC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7817A4B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3E174B63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EB3EA4F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7730AE44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219A512E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3829098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95F8C9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01A20D3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40E2014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3958A64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8F0367C" w14:textId="4AC3A743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5266DF1B" w14:textId="4EF48164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4F89E127" w14:textId="1514C12F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49027F67" w14:textId="77777777" w:rsidTr="00530F8B">
        <w:trPr>
          <w:jc w:val="center"/>
        </w:trPr>
        <w:tc>
          <w:tcPr>
            <w:tcW w:w="0" w:type="auto"/>
          </w:tcPr>
          <w:p w14:paraId="58376824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60A322A4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6D74C731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340A85EF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2C0E14B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0C8FA7F5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7E2B0DD5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54BEAE8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323B089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1DC5CA53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47EF857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4AE0836B" w14:textId="5843D21C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221E8181" w14:textId="3CE05231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075AFF58" w14:textId="04BDE95C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0B2DAE51" w14:textId="77777777" w:rsidTr="00530F8B">
        <w:trPr>
          <w:jc w:val="center"/>
        </w:trPr>
        <w:tc>
          <w:tcPr>
            <w:tcW w:w="0" w:type="auto"/>
          </w:tcPr>
          <w:p w14:paraId="7FDE613D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14564A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2E3378D8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07AFBAF5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7BA3FD3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5D368B10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081BB5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5BFD6407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22F355CF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6C2FA3F0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7AB121C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786A99CC" w14:textId="04AE33CF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2C9B2FB5" w14:textId="2A064752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AC2A4B"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5881EB53" w14:textId="4DEAD454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5C9AEF58" w14:textId="77777777" w:rsidTr="00530F8B">
        <w:trPr>
          <w:jc w:val="center"/>
        </w:trPr>
        <w:tc>
          <w:tcPr>
            <w:tcW w:w="0" w:type="auto"/>
          </w:tcPr>
          <w:p w14:paraId="728500C3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737B208A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559C36F5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64F53356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2DBF5E62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21949DE9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5D7AB1F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470AEF2E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0986A15D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0CE9249C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672E3482" w14:textId="77777777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72A15623" w14:textId="44E0758E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327260AC" w14:textId="720A96A9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68F365F2" w14:textId="1B42B594" w:rsidR="004A7024" w:rsidRPr="00C02B0E" w:rsidRDefault="004A7024" w:rsidP="004A7024">
            <w:pPr>
              <w:spacing w:line="264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3EDCFB87" w14:textId="77777777" w:rsidR="00AE48C6" w:rsidRPr="00C02B0E" w:rsidRDefault="00AE48C6" w:rsidP="00AE48C6">
      <w:pPr>
        <w:spacing w:line="264" w:lineRule="auto"/>
        <w:ind w:firstLineChars="100" w:firstLine="210"/>
        <w:rPr>
          <w:szCs w:val="21"/>
        </w:rPr>
      </w:pPr>
      <w:r w:rsidRPr="00C02B0E">
        <w:rPr>
          <w:rFonts w:hint="eastAsia"/>
          <w:szCs w:val="21"/>
        </w:rPr>
        <w:t>注：</w:t>
      </w:r>
      <w:r w:rsidRPr="00C02B0E">
        <w:rPr>
          <w:szCs w:val="21"/>
        </w:rPr>
        <w:t>X</w:t>
      </w:r>
      <w:r w:rsidRPr="00C02B0E">
        <w:rPr>
          <w:rFonts w:hint="eastAsia"/>
          <w:szCs w:val="21"/>
        </w:rPr>
        <w:t>为任意状态</w:t>
      </w:r>
    </w:p>
    <w:p w14:paraId="3EAA4DD9" w14:textId="77777777" w:rsidR="009759FB" w:rsidRPr="00C02B0E" w:rsidRDefault="009759FB" w:rsidP="009759FB">
      <w:pPr>
        <w:pStyle w:val="ae"/>
        <w:rPr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14</w:t>
      </w:r>
      <w:r w:rsidRPr="00C02B0E">
        <w:rPr>
          <w:sz w:val="21"/>
          <w:szCs w:val="21"/>
        </w:rPr>
        <w:t xml:space="preserve">  74HC283</w:t>
      </w:r>
      <w:r w:rsidRPr="00C02B0E">
        <w:rPr>
          <w:rFonts w:hint="eastAsia"/>
          <w:sz w:val="21"/>
          <w:szCs w:val="21"/>
        </w:rPr>
        <w:t>输入</w:t>
      </w:r>
      <w:r w:rsidRPr="00C02B0E">
        <w:rPr>
          <w:rFonts w:hint="eastAsia"/>
          <w:sz w:val="21"/>
          <w:szCs w:val="21"/>
        </w:rPr>
        <w:t>/</w:t>
      </w:r>
      <w:r w:rsidRPr="00C02B0E">
        <w:rPr>
          <w:rFonts w:hint="eastAsia"/>
          <w:sz w:val="21"/>
          <w:szCs w:val="21"/>
        </w:rPr>
        <w:t>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95"/>
        <w:gridCol w:w="595"/>
        <w:gridCol w:w="595"/>
        <w:gridCol w:w="595"/>
        <w:gridCol w:w="595"/>
        <w:gridCol w:w="595"/>
        <w:gridCol w:w="595"/>
        <w:gridCol w:w="595"/>
        <w:gridCol w:w="706"/>
        <w:gridCol w:w="595"/>
        <w:gridCol w:w="595"/>
        <w:gridCol w:w="595"/>
        <w:gridCol w:w="595"/>
      </w:tblGrid>
      <w:tr w:rsidR="009759FB" w:rsidRPr="00C02B0E" w14:paraId="59758C48" w14:textId="77777777" w:rsidTr="00FE1EDA">
        <w:trPr>
          <w:trHeight w:val="447"/>
          <w:jc w:val="center"/>
        </w:trPr>
        <w:tc>
          <w:tcPr>
            <w:tcW w:w="2380" w:type="dxa"/>
            <w:gridSpan w:val="4"/>
            <w:vAlign w:val="center"/>
          </w:tcPr>
          <w:p w14:paraId="26795593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4</w:t>
            </w:r>
            <w:r w:rsidRPr="00C02B0E">
              <w:rPr>
                <w:rFonts w:hint="eastAsia"/>
                <w:szCs w:val="21"/>
              </w:rPr>
              <w:t>位被加数输入</w:t>
            </w:r>
          </w:p>
        </w:tc>
        <w:tc>
          <w:tcPr>
            <w:tcW w:w="2380" w:type="dxa"/>
            <w:gridSpan w:val="4"/>
            <w:vAlign w:val="center"/>
          </w:tcPr>
          <w:p w14:paraId="17D4B6C8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4</w:t>
            </w:r>
            <w:r w:rsidRPr="00C02B0E">
              <w:rPr>
                <w:rFonts w:hint="eastAsia"/>
                <w:szCs w:val="21"/>
              </w:rPr>
              <w:t>位加数输入</w:t>
            </w:r>
          </w:p>
        </w:tc>
        <w:tc>
          <w:tcPr>
            <w:tcW w:w="3086" w:type="dxa"/>
            <w:gridSpan w:val="5"/>
            <w:vAlign w:val="center"/>
          </w:tcPr>
          <w:p w14:paraId="5674C9FB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输出加法结果和进位</w:t>
            </w:r>
          </w:p>
        </w:tc>
      </w:tr>
      <w:tr w:rsidR="009759FB" w:rsidRPr="00C02B0E" w14:paraId="133347AA" w14:textId="77777777" w:rsidTr="00FE1EDA">
        <w:trPr>
          <w:jc w:val="center"/>
        </w:trPr>
        <w:tc>
          <w:tcPr>
            <w:tcW w:w="595" w:type="dxa"/>
          </w:tcPr>
          <w:p w14:paraId="0D9387CB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4</w:t>
            </w:r>
          </w:p>
        </w:tc>
        <w:tc>
          <w:tcPr>
            <w:tcW w:w="595" w:type="dxa"/>
          </w:tcPr>
          <w:p w14:paraId="6FCD1DDB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595" w:type="dxa"/>
          </w:tcPr>
          <w:p w14:paraId="2AFF53B8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595" w:type="dxa"/>
          </w:tcPr>
          <w:p w14:paraId="203B88BF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595" w:type="dxa"/>
          </w:tcPr>
          <w:p w14:paraId="26F9C521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4</w:t>
            </w:r>
          </w:p>
        </w:tc>
        <w:tc>
          <w:tcPr>
            <w:tcW w:w="595" w:type="dxa"/>
          </w:tcPr>
          <w:p w14:paraId="570C503D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595" w:type="dxa"/>
          </w:tcPr>
          <w:p w14:paraId="0E6F186B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595" w:type="dxa"/>
          </w:tcPr>
          <w:p w14:paraId="570875B2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706" w:type="dxa"/>
          </w:tcPr>
          <w:p w14:paraId="7A9809AC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C</w:t>
            </w:r>
            <w:r w:rsidRPr="00C02B0E">
              <w:rPr>
                <w:rFonts w:hint="eastAsia"/>
                <w:szCs w:val="21"/>
                <w:vertAlign w:val="subscript"/>
              </w:rPr>
              <w:t>OUT</w:t>
            </w:r>
          </w:p>
        </w:tc>
        <w:tc>
          <w:tcPr>
            <w:tcW w:w="595" w:type="dxa"/>
          </w:tcPr>
          <w:p w14:paraId="35B80DC9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S</w:t>
            </w:r>
            <w:r w:rsidRPr="00C02B0E">
              <w:rPr>
                <w:rFonts w:hint="eastAsia"/>
                <w:szCs w:val="21"/>
                <w:vertAlign w:val="subscript"/>
              </w:rPr>
              <w:t>4</w:t>
            </w:r>
          </w:p>
        </w:tc>
        <w:tc>
          <w:tcPr>
            <w:tcW w:w="595" w:type="dxa"/>
          </w:tcPr>
          <w:p w14:paraId="70F5AD0F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S</w:t>
            </w:r>
            <w:r w:rsidRPr="00C02B0E"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595" w:type="dxa"/>
          </w:tcPr>
          <w:p w14:paraId="1BFD1EE0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S</w:t>
            </w:r>
            <w:r w:rsidRPr="00C02B0E"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595" w:type="dxa"/>
          </w:tcPr>
          <w:p w14:paraId="589625C1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S</w:t>
            </w:r>
            <w:r w:rsidRPr="00C02B0E">
              <w:rPr>
                <w:rFonts w:hint="eastAsia"/>
                <w:szCs w:val="21"/>
                <w:vertAlign w:val="subscript"/>
              </w:rPr>
              <w:t>1</w:t>
            </w:r>
          </w:p>
        </w:tc>
      </w:tr>
      <w:tr w:rsidR="004A7024" w:rsidRPr="00C02B0E" w14:paraId="7FACC023" w14:textId="77777777" w:rsidTr="00FE1EDA">
        <w:trPr>
          <w:jc w:val="center"/>
        </w:trPr>
        <w:tc>
          <w:tcPr>
            <w:tcW w:w="595" w:type="dxa"/>
          </w:tcPr>
          <w:p w14:paraId="3151037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0BFF141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53B1CB9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66DBF32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1F0D4D0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5C51088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2BC09D4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175E60C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706" w:type="dxa"/>
          </w:tcPr>
          <w:p w14:paraId="1AB427D6" w14:textId="0D9D43A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0C68F94A" w14:textId="6539482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3230365E" w14:textId="61916B3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7EA28D9C" w14:textId="22C9EFA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3D1F953B" w14:textId="37FC6E2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6B7216C8" w14:textId="77777777" w:rsidTr="00FE1EDA">
        <w:trPr>
          <w:jc w:val="center"/>
        </w:trPr>
        <w:tc>
          <w:tcPr>
            <w:tcW w:w="595" w:type="dxa"/>
          </w:tcPr>
          <w:p w14:paraId="2153F86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2D6D3A4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526235E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1CBA8C8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3BAEC87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3B4CCBB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0C2F8FC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17AAD76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706" w:type="dxa"/>
          </w:tcPr>
          <w:p w14:paraId="101545CF" w14:textId="6A1AB1B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1B23D810" w14:textId="1D21D59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4924AAB0" w14:textId="360BB63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1EB509B7" w14:textId="7A5ACDF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22427AEA" w14:textId="089DA44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7096C178" w14:textId="77777777" w:rsidTr="00FE1EDA">
        <w:trPr>
          <w:jc w:val="center"/>
        </w:trPr>
        <w:tc>
          <w:tcPr>
            <w:tcW w:w="595" w:type="dxa"/>
          </w:tcPr>
          <w:p w14:paraId="12E0E43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589F67F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76638C9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6414BF3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0AF781E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543F899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248DECF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73C8F01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706" w:type="dxa"/>
          </w:tcPr>
          <w:p w14:paraId="7EB05256" w14:textId="22B4F0C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4D53AA4C" w14:textId="1285846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1DB90598" w14:textId="2734CD7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5E1865D8" w14:textId="2FBB1F9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6907F033" w14:textId="38B83AD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369C3112" w14:textId="77777777" w:rsidTr="00FE1EDA">
        <w:trPr>
          <w:jc w:val="center"/>
        </w:trPr>
        <w:tc>
          <w:tcPr>
            <w:tcW w:w="595" w:type="dxa"/>
          </w:tcPr>
          <w:p w14:paraId="62891CD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412454D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29D8D70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7EBD6C6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43F55F6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3758AE5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6024BF2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7CC637E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706" w:type="dxa"/>
          </w:tcPr>
          <w:p w14:paraId="5B5C4322" w14:textId="0EB58F5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7D88467D" w14:textId="6649AD0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70053320" w14:textId="338032B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12874D70" w14:textId="5825BD3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6BB26A12" w14:textId="3AD9C08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6B9F72E8" w14:textId="77777777" w:rsidTr="00FE1EDA">
        <w:trPr>
          <w:jc w:val="center"/>
        </w:trPr>
        <w:tc>
          <w:tcPr>
            <w:tcW w:w="595" w:type="dxa"/>
          </w:tcPr>
          <w:p w14:paraId="2113552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7DB7B72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0BFA2D2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17A3373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6B8A111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2ABEB6F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717CDA5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5DD154E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706" w:type="dxa"/>
          </w:tcPr>
          <w:p w14:paraId="42B33AB2" w14:textId="4EBCB092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70DFA683" w14:textId="37CEB89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4F03E65A" w14:textId="108C53B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63A8E0C9" w14:textId="7275868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60C473E8" w14:textId="21B6AF1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4BFFEE1F" w14:textId="77777777" w:rsidTr="00FE1EDA">
        <w:trPr>
          <w:jc w:val="center"/>
        </w:trPr>
        <w:tc>
          <w:tcPr>
            <w:tcW w:w="595" w:type="dxa"/>
          </w:tcPr>
          <w:p w14:paraId="5F08102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535FF13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22B6D24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5AACF5A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385A0DE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71D3E36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68C8D99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7C51302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706" w:type="dxa"/>
          </w:tcPr>
          <w:p w14:paraId="51B22DE0" w14:textId="78684BF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3B96CA35" w14:textId="5438170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22D8394F" w14:textId="06D94E8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5C1B4E4F" w14:textId="59A64DB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1E9818E6" w14:textId="5C01041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69B9E17E" w14:textId="77777777" w:rsidTr="00FE1EDA">
        <w:trPr>
          <w:jc w:val="center"/>
        </w:trPr>
        <w:tc>
          <w:tcPr>
            <w:tcW w:w="595" w:type="dxa"/>
          </w:tcPr>
          <w:p w14:paraId="345EE87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3807EDF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234148C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1A9162D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5689B19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95" w:type="dxa"/>
          </w:tcPr>
          <w:p w14:paraId="7B6DCAE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3E0D3DA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95" w:type="dxa"/>
          </w:tcPr>
          <w:p w14:paraId="1D04268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706" w:type="dxa"/>
          </w:tcPr>
          <w:p w14:paraId="434725F1" w14:textId="2E066AD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1B877608" w14:textId="473E032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36C7BE77" w14:textId="310B3CA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27E29F7E" w14:textId="172335A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3C0D6A75" w14:textId="3CCD1C3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3E2D5462" w14:textId="77777777" w:rsidTr="00FE1EDA">
        <w:trPr>
          <w:jc w:val="center"/>
        </w:trPr>
        <w:tc>
          <w:tcPr>
            <w:tcW w:w="595" w:type="dxa"/>
          </w:tcPr>
          <w:p w14:paraId="1B0C9A8F" w14:textId="677200D5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4D92161F" w14:textId="1B96D75A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7867899C" w14:textId="04D067B9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37172A85" w14:textId="4A27D762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0EC70C1B" w14:textId="757EA6C3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05282ED8" w14:textId="16D070B7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7199CF6F" w14:textId="5580E948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34B7D3A8" w14:textId="4D824FF7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06" w:type="dxa"/>
          </w:tcPr>
          <w:p w14:paraId="0B3F911A" w14:textId="23C0ECD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20AE4759" w14:textId="3B4B7D3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58F3DDF3" w14:textId="5A0F001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1E968B18" w14:textId="0C83682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1062ED11" w14:textId="283F1B9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73FDF79C" w14:textId="77777777" w:rsidTr="00FE1EDA">
        <w:trPr>
          <w:jc w:val="center"/>
        </w:trPr>
        <w:tc>
          <w:tcPr>
            <w:tcW w:w="595" w:type="dxa"/>
          </w:tcPr>
          <w:p w14:paraId="6C0AF7B6" w14:textId="1B428449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7BCDDF39" w14:textId="61D997EB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23F9934E" w14:textId="73A6036F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3894EC15" w14:textId="42DEBD33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4431A5D0" w14:textId="760D1B60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3FB301A4" w14:textId="6FE02783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5152CBB1" w14:textId="0558AD54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705D1A57" w14:textId="35FE0FD0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06" w:type="dxa"/>
          </w:tcPr>
          <w:p w14:paraId="3EC88207" w14:textId="1812935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2D311B4A" w14:textId="1BABA43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4FF0AA11" w14:textId="22C76E2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5" w:type="dxa"/>
          </w:tcPr>
          <w:p w14:paraId="5EB93341" w14:textId="57D9B36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5" w:type="dxa"/>
          </w:tcPr>
          <w:p w14:paraId="01F01FBB" w14:textId="55C412B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3955DE64" w14:textId="453DF5EA" w:rsidR="009759FB" w:rsidRDefault="009759FB" w:rsidP="004A7024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>思考：如增加</w:t>
      </w:r>
      <w:r w:rsidRPr="00C02B0E">
        <w:rPr>
          <w:rFonts w:hint="eastAsia"/>
          <w:sz w:val="24"/>
        </w:rPr>
        <w:t>Cin</w:t>
      </w:r>
      <w:r w:rsidRPr="00C02B0E">
        <w:rPr>
          <w:rFonts w:hint="eastAsia"/>
          <w:sz w:val="24"/>
        </w:rPr>
        <w:t>，输出结果会如何？请自行在表上增加，并验证其他取值的加法结果，填入表中。</w:t>
      </w:r>
    </w:p>
    <w:p w14:paraId="2BA60521" w14:textId="77FCF063" w:rsidR="004A7024" w:rsidRPr="004A7024" w:rsidRDefault="004A7024" w:rsidP="004A7024">
      <w:pPr>
        <w:spacing w:line="26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表</w:t>
      </w:r>
      <w:r>
        <w:rPr>
          <w:rFonts w:hint="eastAsia"/>
          <w:sz w:val="24"/>
        </w:rPr>
        <w:t>14</w:t>
      </w:r>
      <w:r>
        <w:rPr>
          <w:rFonts w:hint="eastAsia"/>
          <w:sz w:val="24"/>
        </w:rPr>
        <w:t>已经填了</w:t>
      </w:r>
      <w:r>
        <w:rPr>
          <w:rFonts w:hint="eastAsia"/>
          <w:szCs w:val="21"/>
        </w:rPr>
        <w:t>C</w:t>
      </w:r>
      <w:r w:rsidRPr="0068659D">
        <w:rPr>
          <w:rFonts w:hint="eastAsia"/>
          <w:szCs w:val="21"/>
          <w:vertAlign w:val="subscript"/>
        </w:rPr>
        <w:t>in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的结果，故不重复</w:t>
      </w:r>
      <w:r>
        <w:rPr>
          <w:rFonts w:hint="eastAsia"/>
          <w:sz w:val="24"/>
        </w:rPr>
        <w:t>，详见表</w:t>
      </w:r>
      <w:r>
        <w:rPr>
          <w:rFonts w:hint="eastAsia"/>
          <w:sz w:val="24"/>
        </w:rPr>
        <w:t>14.5</w:t>
      </w:r>
      <w:r>
        <w:rPr>
          <w:rFonts w:hint="eastAsia"/>
          <w:sz w:val="24"/>
        </w:rPr>
        <w:t>。</w:t>
      </w:r>
    </w:p>
    <w:p w14:paraId="54C940D8" w14:textId="77777777" w:rsidR="004A7024" w:rsidRPr="0068659D" w:rsidRDefault="004A7024" w:rsidP="004A7024">
      <w:pPr>
        <w:spacing w:line="264" w:lineRule="auto"/>
        <w:ind w:firstLineChars="1400" w:firstLine="2940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 xml:space="preserve">14.5 </w:t>
      </w:r>
      <w:r w:rsidRPr="00C02B0E">
        <w:rPr>
          <w:szCs w:val="21"/>
        </w:rPr>
        <w:t>74HC283</w:t>
      </w:r>
      <w:r w:rsidRPr="00C02B0E">
        <w:rPr>
          <w:rFonts w:hint="eastAsia"/>
          <w:szCs w:val="21"/>
        </w:rPr>
        <w:t>输入</w:t>
      </w:r>
      <w:r w:rsidRPr="00C02B0E">
        <w:rPr>
          <w:rFonts w:hint="eastAsia"/>
          <w:szCs w:val="21"/>
        </w:rPr>
        <w:t>/</w:t>
      </w:r>
      <w:r w:rsidRPr="00C02B0E">
        <w:rPr>
          <w:rFonts w:hint="eastAsia"/>
          <w:szCs w:val="21"/>
        </w:rPr>
        <w:t>输出状态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增加</w:t>
      </w:r>
      <w:r>
        <w:rPr>
          <w:rFonts w:hint="eastAsia"/>
          <w:szCs w:val="21"/>
        </w:rPr>
        <w:t>C</w:t>
      </w:r>
      <w:r w:rsidRPr="0068659D">
        <w:rPr>
          <w:rFonts w:hint="eastAsia"/>
          <w:szCs w:val="21"/>
          <w:vertAlign w:val="subscript"/>
        </w:rPr>
        <w:t>in</w:t>
      </w:r>
      <w:r>
        <w:rPr>
          <w:rFonts w:hint="eastAsia"/>
          <w:szCs w:val="21"/>
          <w:vertAlign w:val="subscript"/>
        </w:rPr>
        <w:t xml:space="preserve"> </w:t>
      </w:r>
      <w:r w:rsidRPr="0068659D">
        <w:rPr>
          <w:rFonts w:hint="eastAsia"/>
          <w:szCs w:val="21"/>
        </w:rPr>
        <w:t>= 1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50"/>
        <w:gridCol w:w="491"/>
        <w:gridCol w:w="491"/>
        <w:gridCol w:w="491"/>
        <w:gridCol w:w="491"/>
        <w:gridCol w:w="484"/>
        <w:gridCol w:w="484"/>
        <w:gridCol w:w="484"/>
        <w:gridCol w:w="484"/>
        <w:gridCol w:w="665"/>
        <w:gridCol w:w="468"/>
        <w:gridCol w:w="468"/>
        <w:gridCol w:w="468"/>
        <w:gridCol w:w="468"/>
      </w:tblGrid>
      <w:tr w:rsidR="004A7024" w:rsidRPr="00C02B0E" w14:paraId="05DF7A10" w14:textId="77777777" w:rsidTr="00F807DB">
        <w:trPr>
          <w:trHeight w:val="447"/>
          <w:jc w:val="center"/>
        </w:trPr>
        <w:tc>
          <w:tcPr>
            <w:tcW w:w="950" w:type="dxa"/>
          </w:tcPr>
          <w:p w14:paraId="47C98FD6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</w:p>
        </w:tc>
        <w:tc>
          <w:tcPr>
            <w:tcW w:w="1964" w:type="dxa"/>
            <w:gridSpan w:val="4"/>
            <w:vAlign w:val="center"/>
          </w:tcPr>
          <w:p w14:paraId="1A9FD7C4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4</w:t>
            </w:r>
            <w:r w:rsidRPr="00C02B0E">
              <w:rPr>
                <w:rFonts w:hint="eastAsia"/>
                <w:szCs w:val="21"/>
              </w:rPr>
              <w:t>位被加数输入</w:t>
            </w:r>
          </w:p>
        </w:tc>
        <w:tc>
          <w:tcPr>
            <w:tcW w:w="1936" w:type="dxa"/>
            <w:gridSpan w:val="4"/>
            <w:vAlign w:val="center"/>
          </w:tcPr>
          <w:p w14:paraId="01253793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4</w:t>
            </w:r>
            <w:r w:rsidRPr="00C02B0E">
              <w:rPr>
                <w:rFonts w:hint="eastAsia"/>
                <w:szCs w:val="21"/>
              </w:rPr>
              <w:t>位加数输入</w:t>
            </w:r>
          </w:p>
        </w:tc>
        <w:tc>
          <w:tcPr>
            <w:tcW w:w="2537" w:type="dxa"/>
            <w:gridSpan w:val="5"/>
            <w:vAlign w:val="center"/>
          </w:tcPr>
          <w:p w14:paraId="0BD1ACD1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输出加法结果和进位</w:t>
            </w:r>
          </w:p>
        </w:tc>
      </w:tr>
      <w:tr w:rsidR="004A7024" w:rsidRPr="00C02B0E" w14:paraId="655480AA" w14:textId="77777777" w:rsidTr="00F807DB">
        <w:trPr>
          <w:jc w:val="center"/>
        </w:trPr>
        <w:tc>
          <w:tcPr>
            <w:tcW w:w="950" w:type="dxa"/>
          </w:tcPr>
          <w:p w14:paraId="695A7643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 w:rsidRPr="0068659D">
              <w:rPr>
                <w:rFonts w:hint="eastAsia"/>
                <w:szCs w:val="21"/>
                <w:vertAlign w:val="subscript"/>
              </w:rPr>
              <w:t>in</w:t>
            </w:r>
          </w:p>
        </w:tc>
        <w:tc>
          <w:tcPr>
            <w:tcW w:w="491" w:type="dxa"/>
          </w:tcPr>
          <w:p w14:paraId="4E77E49C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4</w:t>
            </w:r>
          </w:p>
        </w:tc>
        <w:tc>
          <w:tcPr>
            <w:tcW w:w="491" w:type="dxa"/>
          </w:tcPr>
          <w:p w14:paraId="688A04FE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491" w:type="dxa"/>
          </w:tcPr>
          <w:p w14:paraId="11EE79B0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491" w:type="dxa"/>
          </w:tcPr>
          <w:p w14:paraId="04BF209E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  <w:r w:rsidRPr="00C02B0E"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484" w:type="dxa"/>
          </w:tcPr>
          <w:p w14:paraId="33531269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4</w:t>
            </w:r>
          </w:p>
        </w:tc>
        <w:tc>
          <w:tcPr>
            <w:tcW w:w="484" w:type="dxa"/>
          </w:tcPr>
          <w:p w14:paraId="14F604CA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484" w:type="dxa"/>
          </w:tcPr>
          <w:p w14:paraId="3D22672A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484" w:type="dxa"/>
          </w:tcPr>
          <w:p w14:paraId="6BDC8F6C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  <w:r w:rsidRPr="00C02B0E"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665" w:type="dxa"/>
          </w:tcPr>
          <w:p w14:paraId="077701EC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C</w:t>
            </w:r>
            <w:r w:rsidRPr="00C02B0E">
              <w:rPr>
                <w:rFonts w:hint="eastAsia"/>
                <w:szCs w:val="21"/>
                <w:vertAlign w:val="subscript"/>
              </w:rPr>
              <w:t>OUT</w:t>
            </w:r>
          </w:p>
        </w:tc>
        <w:tc>
          <w:tcPr>
            <w:tcW w:w="468" w:type="dxa"/>
          </w:tcPr>
          <w:p w14:paraId="7B916C8F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S</w:t>
            </w:r>
            <w:r w:rsidRPr="00C02B0E">
              <w:rPr>
                <w:rFonts w:hint="eastAsia"/>
                <w:szCs w:val="21"/>
                <w:vertAlign w:val="subscript"/>
              </w:rPr>
              <w:t>4</w:t>
            </w:r>
          </w:p>
        </w:tc>
        <w:tc>
          <w:tcPr>
            <w:tcW w:w="468" w:type="dxa"/>
          </w:tcPr>
          <w:p w14:paraId="14FEA223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S</w:t>
            </w:r>
            <w:r w:rsidRPr="00C02B0E"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468" w:type="dxa"/>
          </w:tcPr>
          <w:p w14:paraId="079ED9AE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S</w:t>
            </w:r>
            <w:r w:rsidRPr="00C02B0E">
              <w:rPr>
                <w:rFonts w:hint="eastAsia"/>
                <w:szCs w:val="21"/>
                <w:vertAlign w:val="subscript"/>
              </w:rPr>
              <w:t>2</w:t>
            </w:r>
          </w:p>
        </w:tc>
        <w:tc>
          <w:tcPr>
            <w:tcW w:w="468" w:type="dxa"/>
          </w:tcPr>
          <w:p w14:paraId="7411AE31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S</w:t>
            </w:r>
            <w:r w:rsidRPr="00C02B0E">
              <w:rPr>
                <w:rFonts w:hint="eastAsia"/>
                <w:szCs w:val="21"/>
                <w:vertAlign w:val="subscript"/>
              </w:rPr>
              <w:t>1</w:t>
            </w:r>
          </w:p>
        </w:tc>
      </w:tr>
      <w:tr w:rsidR="004A7024" w:rsidRPr="00C02B0E" w14:paraId="686E9CCC" w14:textId="77777777" w:rsidTr="00F807DB">
        <w:trPr>
          <w:jc w:val="center"/>
        </w:trPr>
        <w:tc>
          <w:tcPr>
            <w:tcW w:w="950" w:type="dxa"/>
          </w:tcPr>
          <w:p w14:paraId="75D8E521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91" w:type="dxa"/>
          </w:tcPr>
          <w:p w14:paraId="1CDB07FE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19CE6F6C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1F95350A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3A2079F4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0AF35DC3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3560A655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57D9CFF6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5A0BFC56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65" w:type="dxa"/>
          </w:tcPr>
          <w:p w14:paraId="18DC65A2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5A33AB07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0B3507B5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0C756E45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1013F36F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78E91F53" w14:textId="77777777" w:rsidTr="00F807DB">
        <w:trPr>
          <w:jc w:val="center"/>
        </w:trPr>
        <w:tc>
          <w:tcPr>
            <w:tcW w:w="950" w:type="dxa"/>
          </w:tcPr>
          <w:p w14:paraId="76823624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91" w:type="dxa"/>
          </w:tcPr>
          <w:p w14:paraId="7C6402D4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91" w:type="dxa"/>
          </w:tcPr>
          <w:p w14:paraId="23CD73AE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91" w:type="dxa"/>
          </w:tcPr>
          <w:p w14:paraId="1BDBAD02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91" w:type="dxa"/>
          </w:tcPr>
          <w:p w14:paraId="5588F48D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021AA25D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52D374CB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153473A1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1844B6D7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65" w:type="dxa"/>
          </w:tcPr>
          <w:p w14:paraId="1F27174C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39B57323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010EC5DC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2EC9289E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762808DE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55486638" w14:textId="77777777" w:rsidTr="00F807DB">
        <w:trPr>
          <w:jc w:val="center"/>
        </w:trPr>
        <w:tc>
          <w:tcPr>
            <w:tcW w:w="950" w:type="dxa"/>
          </w:tcPr>
          <w:p w14:paraId="2263A053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1</w:t>
            </w:r>
          </w:p>
        </w:tc>
        <w:tc>
          <w:tcPr>
            <w:tcW w:w="491" w:type="dxa"/>
          </w:tcPr>
          <w:p w14:paraId="630A5CA7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1F915DF8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91" w:type="dxa"/>
          </w:tcPr>
          <w:p w14:paraId="26CEAAC4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91" w:type="dxa"/>
          </w:tcPr>
          <w:p w14:paraId="6179F978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1F644963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656017CE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327E268F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2C9A04EE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65" w:type="dxa"/>
          </w:tcPr>
          <w:p w14:paraId="2BBBF528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64B8B913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1DA0FAED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43C71497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476DAB10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3A06AD86" w14:textId="77777777" w:rsidTr="00F807DB">
        <w:trPr>
          <w:jc w:val="center"/>
        </w:trPr>
        <w:tc>
          <w:tcPr>
            <w:tcW w:w="950" w:type="dxa"/>
          </w:tcPr>
          <w:p w14:paraId="55865147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91" w:type="dxa"/>
          </w:tcPr>
          <w:p w14:paraId="1CE8EFF4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2F4A3158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91" w:type="dxa"/>
          </w:tcPr>
          <w:p w14:paraId="4C53BE4E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43B89F29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1CBEC628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5DC4B356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5E20DD08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2DCC603D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665" w:type="dxa"/>
          </w:tcPr>
          <w:p w14:paraId="1494BFF5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2994CB89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4C50FCB8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59FBF04A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313E31BB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163D516D" w14:textId="77777777" w:rsidTr="00F807DB">
        <w:trPr>
          <w:jc w:val="center"/>
        </w:trPr>
        <w:tc>
          <w:tcPr>
            <w:tcW w:w="950" w:type="dxa"/>
          </w:tcPr>
          <w:p w14:paraId="2D3BB84F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91" w:type="dxa"/>
          </w:tcPr>
          <w:p w14:paraId="671A853D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7F766D7E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91" w:type="dxa"/>
          </w:tcPr>
          <w:p w14:paraId="7D537008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04FDED74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1C8B2913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21B37EA4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7E0E3104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017B65AF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65" w:type="dxa"/>
          </w:tcPr>
          <w:p w14:paraId="75F8AE88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604C8DF1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73EE4990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1789128D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00995ACE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388464B4" w14:textId="77777777" w:rsidTr="00F807DB">
        <w:trPr>
          <w:jc w:val="center"/>
        </w:trPr>
        <w:tc>
          <w:tcPr>
            <w:tcW w:w="950" w:type="dxa"/>
          </w:tcPr>
          <w:p w14:paraId="49698C1A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91" w:type="dxa"/>
          </w:tcPr>
          <w:p w14:paraId="7130AE0D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91" w:type="dxa"/>
          </w:tcPr>
          <w:p w14:paraId="739220C1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47FF8C04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31AB51B1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1469BDC8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37A26A43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6CD3668D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051223BD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65" w:type="dxa"/>
          </w:tcPr>
          <w:p w14:paraId="23F1CE85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0E8C9B63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4331DAFD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6AAAF453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3B6BFAE1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3F014D39" w14:textId="77777777" w:rsidTr="00F807DB">
        <w:trPr>
          <w:jc w:val="center"/>
        </w:trPr>
        <w:tc>
          <w:tcPr>
            <w:tcW w:w="950" w:type="dxa"/>
          </w:tcPr>
          <w:p w14:paraId="4A18147F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91" w:type="dxa"/>
          </w:tcPr>
          <w:p w14:paraId="18D73471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91" w:type="dxa"/>
          </w:tcPr>
          <w:p w14:paraId="13038089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0866C511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91" w:type="dxa"/>
          </w:tcPr>
          <w:p w14:paraId="69A2C09D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23C44405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484" w:type="dxa"/>
          </w:tcPr>
          <w:p w14:paraId="3B722665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2537BB79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484" w:type="dxa"/>
          </w:tcPr>
          <w:p w14:paraId="661FCF12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665" w:type="dxa"/>
          </w:tcPr>
          <w:p w14:paraId="6D57D5A1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5DAB7780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161446A4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22E6AC97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0677DA60" w14:textId="77777777" w:rsidR="004A7024" w:rsidRPr="00C02B0E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09FBBE99" w14:textId="77777777" w:rsidTr="00F807DB">
        <w:trPr>
          <w:jc w:val="center"/>
        </w:trPr>
        <w:tc>
          <w:tcPr>
            <w:tcW w:w="950" w:type="dxa"/>
          </w:tcPr>
          <w:p w14:paraId="2FFC4DF6" w14:textId="77777777" w:rsidR="004A7024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91" w:type="dxa"/>
          </w:tcPr>
          <w:p w14:paraId="7D47B06D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91" w:type="dxa"/>
          </w:tcPr>
          <w:p w14:paraId="4248528A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91" w:type="dxa"/>
          </w:tcPr>
          <w:p w14:paraId="6B93453B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91" w:type="dxa"/>
          </w:tcPr>
          <w:p w14:paraId="0BD3E51E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84" w:type="dxa"/>
          </w:tcPr>
          <w:p w14:paraId="5B096CF7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84" w:type="dxa"/>
          </w:tcPr>
          <w:p w14:paraId="13A61AFF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84" w:type="dxa"/>
          </w:tcPr>
          <w:p w14:paraId="66666540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84" w:type="dxa"/>
          </w:tcPr>
          <w:p w14:paraId="0147466F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65" w:type="dxa"/>
          </w:tcPr>
          <w:p w14:paraId="2665BF4E" w14:textId="77777777" w:rsidR="004A7024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2868E8E8" w14:textId="77777777" w:rsidR="004A7024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5BBBDBE4" w14:textId="77777777" w:rsidR="004A7024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50EFA696" w14:textId="77777777" w:rsidR="004A7024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14D6A81B" w14:textId="77777777" w:rsidR="004A7024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3719D614" w14:textId="77777777" w:rsidTr="00F807DB">
        <w:trPr>
          <w:jc w:val="center"/>
        </w:trPr>
        <w:tc>
          <w:tcPr>
            <w:tcW w:w="950" w:type="dxa"/>
          </w:tcPr>
          <w:p w14:paraId="19CB9C32" w14:textId="77777777" w:rsidR="004A7024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91" w:type="dxa"/>
          </w:tcPr>
          <w:p w14:paraId="3333EEE0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91" w:type="dxa"/>
          </w:tcPr>
          <w:p w14:paraId="6A5FD081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91" w:type="dxa"/>
          </w:tcPr>
          <w:p w14:paraId="78CEC97D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91" w:type="dxa"/>
          </w:tcPr>
          <w:p w14:paraId="3014BE71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84" w:type="dxa"/>
          </w:tcPr>
          <w:p w14:paraId="26DABC9C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84" w:type="dxa"/>
          </w:tcPr>
          <w:p w14:paraId="3082720F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84" w:type="dxa"/>
          </w:tcPr>
          <w:p w14:paraId="175E6492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84" w:type="dxa"/>
          </w:tcPr>
          <w:p w14:paraId="1B44F495" w14:textId="77777777" w:rsidR="004A7024" w:rsidRPr="00C02B0E" w:rsidRDefault="004A7024" w:rsidP="00F807D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65" w:type="dxa"/>
          </w:tcPr>
          <w:p w14:paraId="3F67ACCE" w14:textId="77777777" w:rsidR="004A7024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075D28EA" w14:textId="77777777" w:rsidR="004A7024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1BF756D4" w14:textId="77777777" w:rsidR="004A7024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468" w:type="dxa"/>
          </w:tcPr>
          <w:p w14:paraId="7ACAB0DE" w14:textId="77777777" w:rsidR="004A7024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468" w:type="dxa"/>
          </w:tcPr>
          <w:p w14:paraId="4CF03B25" w14:textId="77777777" w:rsidR="004A7024" w:rsidRDefault="004A7024" w:rsidP="00F807DB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2E417CEB" w14:textId="77777777" w:rsidR="00B6778A" w:rsidRDefault="00B6778A" w:rsidP="009759FB">
      <w:pPr>
        <w:pStyle w:val="ae"/>
        <w:rPr>
          <w:sz w:val="21"/>
          <w:szCs w:val="21"/>
        </w:rPr>
      </w:pPr>
    </w:p>
    <w:p w14:paraId="21620E00" w14:textId="77777777" w:rsidR="00B6778A" w:rsidRPr="00B6778A" w:rsidRDefault="00B6778A" w:rsidP="00B6778A">
      <w:pPr>
        <w:spacing w:line="264" w:lineRule="auto"/>
        <w:ind w:firstLineChars="200" w:firstLine="480"/>
        <w:rPr>
          <w:sz w:val="24"/>
        </w:rPr>
      </w:pPr>
      <w:r w:rsidRPr="00B6778A">
        <w:rPr>
          <w:rFonts w:hint="eastAsia"/>
          <w:sz w:val="24"/>
        </w:rPr>
        <w:t>下表中，同时将输入信号送入带数码显示管的</w:t>
      </w:r>
      <w:r w:rsidRPr="00B6778A">
        <w:rPr>
          <w:rFonts w:hint="eastAsia"/>
          <w:sz w:val="24"/>
        </w:rPr>
        <w:t>74HC4511</w:t>
      </w:r>
      <w:r w:rsidRPr="00B6778A">
        <w:rPr>
          <w:rFonts w:hint="eastAsia"/>
          <w:sz w:val="24"/>
        </w:rPr>
        <w:t>，同时观察数码显示内容。</w:t>
      </w:r>
    </w:p>
    <w:p w14:paraId="49BFEC8B" w14:textId="77777777" w:rsidR="009759FB" w:rsidRPr="00C02B0E" w:rsidRDefault="009759FB" w:rsidP="009759FB">
      <w:pPr>
        <w:pStyle w:val="ae"/>
        <w:rPr>
          <w:sz w:val="21"/>
          <w:szCs w:val="21"/>
        </w:rPr>
      </w:pPr>
      <w:r w:rsidRPr="00C02B0E"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15</w:t>
      </w:r>
      <w:r w:rsidRPr="00C02B0E">
        <w:rPr>
          <w:sz w:val="21"/>
          <w:szCs w:val="21"/>
        </w:rPr>
        <w:t xml:space="preserve">  74HC4511</w:t>
      </w:r>
      <w:r w:rsidRPr="00C02B0E">
        <w:rPr>
          <w:rFonts w:hint="eastAsia"/>
          <w:sz w:val="21"/>
          <w:szCs w:val="21"/>
        </w:rPr>
        <w:t>输入</w:t>
      </w:r>
      <w:r w:rsidRPr="00C02B0E">
        <w:rPr>
          <w:rFonts w:hint="eastAsia"/>
          <w:sz w:val="21"/>
          <w:szCs w:val="21"/>
        </w:rPr>
        <w:t>/</w:t>
      </w:r>
      <w:r w:rsidRPr="00C02B0E">
        <w:rPr>
          <w:rFonts w:hint="eastAsia"/>
          <w:sz w:val="21"/>
          <w:szCs w:val="21"/>
        </w:rPr>
        <w:t>输出状态</w:t>
      </w:r>
    </w:p>
    <w:tbl>
      <w:tblPr>
        <w:tblW w:w="85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52"/>
        <w:gridCol w:w="557"/>
        <w:gridCol w:w="567"/>
        <w:gridCol w:w="533"/>
        <w:gridCol w:w="510"/>
        <w:gridCol w:w="544"/>
        <w:gridCol w:w="555"/>
        <w:gridCol w:w="583"/>
        <w:gridCol w:w="579"/>
        <w:gridCol w:w="559"/>
        <w:gridCol w:w="593"/>
        <w:gridCol w:w="594"/>
        <w:gridCol w:w="571"/>
        <w:gridCol w:w="583"/>
        <w:gridCol w:w="671"/>
      </w:tblGrid>
      <w:tr w:rsidR="009759FB" w:rsidRPr="00C02B0E" w14:paraId="41BD633D" w14:textId="77777777" w:rsidTr="00FE1EDA">
        <w:trPr>
          <w:trHeight w:val="449"/>
          <w:tblHeader/>
          <w:jc w:val="center"/>
        </w:trPr>
        <w:tc>
          <w:tcPr>
            <w:tcW w:w="1676" w:type="dxa"/>
            <w:gridSpan w:val="3"/>
            <w:vAlign w:val="center"/>
          </w:tcPr>
          <w:p w14:paraId="62E26277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使能输入</w:t>
            </w:r>
          </w:p>
        </w:tc>
        <w:tc>
          <w:tcPr>
            <w:tcW w:w="2142" w:type="dxa"/>
            <w:gridSpan w:val="4"/>
            <w:vAlign w:val="center"/>
          </w:tcPr>
          <w:p w14:paraId="21E8647F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数据输入</w:t>
            </w:r>
          </w:p>
        </w:tc>
        <w:tc>
          <w:tcPr>
            <w:tcW w:w="4062" w:type="dxa"/>
            <w:gridSpan w:val="7"/>
            <w:vAlign w:val="center"/>
          </w:tcPr>
          <w:p w14:paraId="6B6419E0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译码输出</w:t>
            </w:r>
          </w:p>
        </w:tc>
        <w:tc>
          <w:tcPr>
            <w:tcW w:w="671" w:type="dxa"/>
            <w:vMerge w:val="restart"/>
            <w:vAlign w:val="center"/>
          </w:tcPr>
          <w:p w14:paraId="7A4199FC" w14:textId="77777777" w:rsidR="009759FB" w:rsidRPr="00C02B0E" w:rsidRDefault="009759FB" w:rsidP="00FE1EDA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字形</w:t>
            </w:r>
          </w:p>
        </w:tc>
      </w:tr>
      <w:tr w:rsidR="009759FB" w:rsidRPr="00C02B0E" w14:paraId="29E5B0A7" w14:textId="77777777" w:rsidTr="00FE1EDA">
        <w:trPr>
          <w:trHeight w:val="431"/>
          <w:tblHeader/>
          <w:jc w:val="center"/>
        </w:trPr>
        <w:tc>
          <w:tcPr>
            <w:tcW w:w="552" w:type="dxa"/>
            <w:vAlign w:val="center"/>
          </w:tcPr>
          <w:p w14:paraId="1994FD65" w14:textId="77777777" w:rsidR="009759FB" w:rsidRPr="00C02B0E" w:rsidRDefault="0082431F" w:rsidP="00FE1EDA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rFonts w:hint="eastAsia"/>
                <w:noProof/>
                <w:position w:val="-4"/>
                <w:szCs w:val="21"/>
              </w:rPr>
              <w:object w:dxaOrig="360" w:dyaOrig="320" w14:anchorId="366ED1CE">
                <v:shape id="_x0000_i1050" type="#_x0000_t75" alt="" style="width:14.75pt;height:12.9pt;mso-width-percent:0;mso-height-percent:0;mso-width-percent:0;mso-height-percent:0" o:ole="">
                  <v:imagedata r:id="rId59" o:title=""/>
                </v:shape>
                <o:OLEObject Type="Embed" ProgID="Equation.3" ShapeID="_x0000_i1050" DrawAspect="Content" ObjectID="_1796885354" r:id="rId60"/>
              </w:object>
            </w:r>
          </w:p>
        </w:tc>
        <w:tc>
          <w:tcPr>
            <w:tcW w:w="557" w:type="dxa"/>
            <w:vAlign w:val="center"/>
          </w:tcPr>
          <w:p w14:paraId="03C9C431" w14:textId="77777777" w:rsidR="009759FB" w:rsidRPr="00C02B0E" w:rsidRDefault="0082431F" w:rsidP="00FE1EDA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rFonts w:hint="eastAsia"/>
                <w:noProof/>
                <w:position w:val="-4"/>
                <w:szCs w:val="21"/>
              </w:rPr>
              <w:object w:dxaOrig="320" w:dyaOrig="320" w14:anchorId="54738D9F">
                <v:shape id="_x0000_i1051" type="#_x0000_t75" alt="" style="width:12.9pt;height:12.9pt;mso-width-percent:0;mso-height-percent:0;mso-width-percent:0;mso-height-percent:0" o:ole="">
                  <v:imagedata r:id="rId61" o:title=""/>
                </v:shape>
                <o:OLEObject Type="Embed" ProgID="Equation.3" ShapeID="_x0000_i1051" DrawAspect="Content" ObjectID="_1796885355" r:id="rId62"/>
              </w:object>
            </w:r>
          </w:p>
        </w:tc>
        <w:tc>
          <w:tcPr>
            <w:tcW w:w="567" w:type="dxa"/>
            <w:vAlign w:val="center"/>
          </w:tcPr>
          <w:p w14:paraId="6E783DA0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LE</w:t>
            </w:r>
          </w:p>
        </w:tc>
        <w:tc>
          <w:tcPr>
            <w:tcW w:w="533" w:type="dxa"/>
            <w:vAlign w:val="center"/>
          </w:tcPr>
          <w:p w14:paraId="15E11B50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D</w:t>
            </w:r>
          </w:p>
        </w:tc>
        <w:tc>
          <w:tcPr>
            <w:tcW w:w="510" w:type="dxa"/>
            <w:vAlign w:val="center"/>
          </w:tcPr>
          <w:p w14:paraId="77E18D06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C</w:t>
            </w:r>
          </w:p>
        </w:tc>
        <w:tc>
          <w:tcPr>
            <w:tcW w:w="544" w:type="dxa"/>
            <w:vAlign w:val="center"/>
          </w:tcPr>
          <w:p w14:paraId="22EC0B87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B</w:t>
            </w:r>
          </w:p>
        </w:tc>
        <w:tc>
          <w:tcPr>
            <w:tcW w:w="555" w:type="dxa"/>
            <w:vAlign w:val="center"/>
          </w:tcPr>
          <w:p w14:paraId="548306B2" w14:textId="77777777" w:rsidR="009759FB" w:rsidRPr="00C02B0E" w:rsidRDefault="009759FB" w:rsidP="00FE1EDA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A</w:t>
            </w:r>
          </w:p>
        </w:tc>
        <w:tc>
          <w:tcPr>
            <w:tcW w:w="583" w:type="dxa"/>
            <w:vAlign w:val="center"/>
          </w:tcPr>
          <w:p w14:paraId="41A4AD89" w14:textId="77777777" w:rsidR="009759FB" w:rsidRPr="00C02B0E" w:rsidRDefault="009759FB" w:rsidP="00FE1EDA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a</w:t>
            </w:r>
          </w:p>
        </w:tc>
        <w:tc>
          <w:tcPr>
            <w:tcW w:w="579" w:type="dxa"/>
            <w:vAlign w:val="center"/>
          </w:tcPr>
          <w:p w14:paraId="65A2368F" w14:textId="77777777" w:rsidR="009759FB" w:rsidRPr="00C02B0E" w:rsidRDefault="009759FB" w:rsidP="00FE1EDA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b</w:t>
            </w:r>
          </w:p>
        </w:tc>
        <w:tc>
          <w:tcPr>
            <w:tcW w:w="559" w:type="dxa"/>
            <w:vAlign w:val="center"/>
          </w:tcPr>
          <w:p w14:paraId="1B140B54" w14:textId="77777777" w:rsidR="009759FB" w:rsidRPr="00C02B0E" w:rsidRDefault="009759FB" w:rsidP="00FE1EDA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c</w:t>
            </w:r>
          </w:p>
        </w:tc>
        <w:tc>
          <w:tcPr>
            <w:tcW w:w="593" w:type="dxa"/>
            <w:vAlign w:val="center"/>
          </w:tcPr>
          <w:p w14:paraId="6B036743" w14:textId="77777777" w:rsidR="009759FB" w:rsidRPr="00C02B0E" w:rsidRDefault="009759FB" w:rsidP="00FE1EDA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d</w:t>
            </w:r>
          </w:p>
        </w:tc>
        <w:tc>
          <w:tcPr>
            <w:tcW w:w="594" w:type="dxa"/>
            <w:vAlign w:val="center"/>
          </w:tcPr>
          <w:p w14:paraId="7C9D55B2" w14:textId="77777777" w:rsidR="009759FB" w:rsidRPr="00C02B0E" w:rsidRDefault="009759FB" w:rsidP="00FE1EDA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e</w:t>
            </w:r>
          </w:p>
        </w:tc>
        <w:tc>
          <w:tcPr>
            <w:tcW w:w="571" w:type="dxa"/>
            <w:vAlign w:val="center"/>
          </w:tcPr>
          <w:p w14:paraId="3AED7E48" w14:textId="77777777" w:rsidR="009759FB" w:rsidRPr="00C02B0E" w:rsidRDefault="009759FB" w:rsidP="00FE1EDA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f</w:t>
            </w:r>
          </w:p>
        </w:tc>
        <w:tc>
          <w:tcPr>
            <w:tcW w:w="583" w:type="dxa"/>
            <w:vAlign w:val="center"/>
          </w:tcPr>
          <w:p w14:paraId="44126A4C" w14:textId="77777777" w:rsidR="009759FB" w:rsidRPr="00C02B0E" w:rsidRDefault="009759FB" w:rsidP="00FE1EDA">
            <w:pPr>
              <w:snapToGrid w:val="0"/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g</w:t>
            </w:r>
          </w:p>
        </w:tc>
        <w:tc>
          <w:tcPr>
            <w:tcW w:w="671" w:type="dxa"/>
            <w:vMerge/>
            <w:vAlign w:val="center"/>
          </w:tcPr>
          <w:p w14:paraId="1184ACCB" w14:textId="77777777" w:rsidR="009759FB" w:rsidRPr="00C02B0E" w:rsidRDefault="009759FB" w:rsidP="00FE1EDA">
            <w:pPr>
              <w:snapToGrid w:val="0"/>
              <w:jc w:val="center"/>
              <w:rPr>
                <w:szCs w:val="21"/>
              </w:rPr>
            </w:pPr>
          </w:p>
        </w:tc>
      </w:tr>
      <w:tr w:rsidR="004A7024" w:rsidRPr="00C02B0E" w14:paraId="132F1291" w14:textId="77777777" w:rsidTr="00FE1EDA">
        <w:trPr>
          <w:jc w:val="center"/>
        </w:trPr>
        <w:tc>
          <w:tcPr>
            <w:tcW w:w="552" w:type="dxa"/>
            <w:vAlign w:val="center"/>
          </w:tcPr>
          <w:p w14:paraId="6BB6C66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57" w:type="dxa"/>
            <w:vAlign w:val="center"/>
          </w:tcPr>
          <w:p w14:paraId="5DE5CE5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67" w:type="dxa"/>
            <w:vAlign w:val="center"/>
          </w:tcPr>
          <w:p w14:paraId="542A65C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33" w:type="dxa"/>
            <w:vAlign w:val="center"/>
          </w:tcPr>
          <w:p w14:paraId="798F72A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10" w:type="dxa"/>
            <w:vAlign w:val="center"/>
          </w:tcPr>
          <w:p w14:paraId="0F2DADE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44" w:type="dxa"/>
            <w:vAlign w:val="center"/>
          </w:tcPr>
          <w:p w14:paraId="66757D4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55" w:type="dxa"/>
            <w:vAlign w:val="center"/>
          </w:tcPr>
          <w:p w14:paraId="4453675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83" w:type="dxa"/>
            <w:vAlign w:val="center"/>
          </w:tcPr>
          <w:p w14:paraId="4EAFE23F" w14:textId="6D5DCB8B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 w14:paraId="4C8777D5" w14:textId="42568A7B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 w14:paraId="040D0445" w14:textId="0D0B7B9C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 w14:paraId="02696F09" w14:textId="0C91CAD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 w14:paraId="21D566F1" w14:textId="50206D2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1" w:type="dxa"/>
            <w:vAlign w:val="center"/>
          </w:tcPr>
          <w:p w14:paraId="12DAE7A6" w14:textId="07086E7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72F58958" w14:textId="6982003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 w14:paraId="50A2DE18" w14:textId="3B4F91B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8</w:t>
            </w:r>
          </w:p>
        </w:tc>
      </w:tr>
      <w:tr w:rsidR="004A7024" w:rsidRPr="00C02B0E" w14:paraId="10AF3EBE" w14:textId="77777777" w:rsidTr="00FE1EDA">
        <w:trPr>
          <w:jc w:val="center"/>
        </w:trPr>
        <w:tc>
          <w:tcPr>
            <w:tcW w:w="552" w:type="dxa"/>
            <w:vAlign w:val="center"/>
          </w:tcPr>
          <w:p w14:paraId="0FE801F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52A050E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67" w:type="dxa"/>
            <w:vAlign w:val="center"/>
          </w:tcPr>
          <w:p w14:paraId="6B4C5E2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33" w:type="dxa"/>
            <w:vAlign w:val="center"/>
          </w:tcPr>
          <w:p w14:paraId="6BC596E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10" w:type="dxa"/>
            <w:vAlign w:val="center"/>
          </w:tcPr>
          <w:p w14:paraId="163BCCF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44" w:type="dxa"/>
            <w:vAlign w:val="center"/>
          </w:tcPr>
          <w:p w14:paraId="0F3271C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55" w:type="dxa"/>
            <w:vAlign w:val="center"/>
          </w:tcPr>
          <w:p w14:paraId="1D44920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X</w:t>
            </w:r>
          </w:p>
        </w:tc>
        <w:tc>
          <w:tcPr>
            <w:tcW w:w="583" w:type="dxa"/>
            <w:vAlign w:val="center"/>
          </w:tcPr>
          <w:p w14:paraId="6AA3C89F" w14:textId="7696728B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 w14:paraId="28547C0A" w14:textId="04B546DF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 w14:paraId="4C276446" w14:textId="396C7C9A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 w14:paraId="1E3EA6B3" w14:textId="11F5048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 w14:paraId="648DEFA0" w14:textId="7FBA7332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342EBBB8" w14:textId="2EE2370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7FE45F93" w14:textId="3766F18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 w14:paraId="77339385" w14:textId="034C689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4A7024" w:rsidRPr="00C02B0E" w14:paraId="22B8441F" w14:textId="77777777" w:rsidTr="00FE1EDA">
        <w:trPr>
          <w:jc w:val="center"/>
        </w:trPr>
        <w:tc>
          <w:tcPr>
            <w:tcW w:w="552" w:type="dxa"/>
            <w:vAlign w:val="center"/>
          </w:tcPr>
          <w:p w14:paraId="2E06C86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5542046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60AFFB7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5A4E334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 w14:paraId="051330F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 w14:paraId="4C49862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 w14:paraId="3BADA3D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0F738F75" w14:textId="25542FB6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 w14:paraId="5F5323E4" w14:textId="29B712F7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 w14:paraId="1394B800" w14:textId="6F5F60E6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 w14:paraId="4B638721" w14:textId="3915493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 w14:paraId="4443E07E" w14:textId="00A6D85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1" w:type="dxa"/>
            <w:vAlign w:val="center"/>
          </w:tcPr>
          <w:p w14:paraId="7B082400" w14:textId="1BC54F4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025A193A" w14:textId="7B7F24F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 w14:paraId="5586780C" w14:textId="57B9283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A7024" w:rsidRPr="00C02B0E" w14:paraId="4D1E69CF" w14:textId="77777777" w:rsidTr="00FE1EDA">
        <w:trPr>
          <w:jc w:val="center"/>
        </w:trPr>
        <w:tc>
          <w:tcPr>
            <w:tcW w:w="552" w:type="dxa"/>
            <w:vAlign w:val="center"/>
          </w:tcPr>
          <w:p w14:paraId="121A28F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10A32F9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5F65070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41CC3FB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 w14:paraId="53B5EA1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 w14:paraId="04E313B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 w14:paraId="1677D0F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0D9733EC" w14:textId="75480B4F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 w14:paraId="7CAFA911" w14:textId="67E6CD48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 w14:paraId="79F5E430" w14:textId="1C5E3F77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 w14:paraId="693FFEBF" w14:textId="66B578D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 w14:paraId="571CC239" w14:textId="5AE8D9C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0553E093" w14:textId="31F821D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7DDB0F09" w14:textId="1737919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 w14:paraId="57DCCFD8" w14:textId="49DA4A0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A7024" w:rsidRPr="00C02B0E" w14:paraId="33242088" w14:textId="77777777" w:rsidTr="00FE1EDA">
        <w:trPr>
          <w:jc w:val="center"/>
        </w:trPr>
        <w:tc>
          <w:tcPr>
            <w:tcW w:w="552" w:type="dxa"/>
            <w:vAlign w:val="center"/>
          </w:tcPr>
          <w:p w14:paraId="22CE09F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5560DB1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7FC1C81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4825DFD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 w14:paraId="7008171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 w14:paraId="016A8FB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 w14:paraId="7019437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143E0519" w14:textId="56575432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 w14:paraId="2A565F6F" w14:textId="6F45F7F3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 w14:paraId="4E97E683" w14:textId="6A4613CB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 w14:paraId="34730A7B" w14:textId="1D724FF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 w14:paraId="3C65D0D3" w14:textId="45720B1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1" w:type="dxa"/>
            <w:vAlign w:val="center"/>
          </w:tcPr>
          <w:p w14:paraId="2908F4B6" w14:textId="4321890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57A0BD96" w14:textId="78932A3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 w14:paraId="4C960AAB" w14:textId="40C8255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</w:tr>
      <w:tr w:rsidR="004A7024" w:rsidRPr="00C02B0E" w14:paraId="139038D4" w14:textId="77777777" w:rsidTr="00FE1EDA">
        <w:trPr>
          <w:jc w:val="center"/>
        </w:trPr>
        <w:tc>
          <w:tcPr>
            <w:tcW w:w="552" w:type="dxa"/>
            <w:vAlign w:val="center"/>
          </w:tcPr>
          <w:p w14:paraId="0C00D62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17245A5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68AB13C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06226E0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 w14:paraId="71E4710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 w14:paraId="63D16CB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 w14:paraId="7443970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60066B8B" w14:textId="594CBFC9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 w14:paraId="715898B9" w14:textId="70666BAA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 w14:paraId="6EE7DA41" w14:textId="243D5D4F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 w14:paraId="4FACE2ED" w14:textId="61315F9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 w14:paraId="368A8CEB" w14:textId="3E2DE18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7C4CDFA5" w14:textId="0132BE0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2C2CB9B3" w14:textId="12B2052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 w14:paraId="4ADCCC23" w14:textId="527BF8B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</w:tr>
      <w:tr w:rsidR="004A7024" w:rsidRPr="00C02B0E" w14:paraId="7B5F6CD4" w14:textId="77777777" w:rsidTr="00FE1EDA">
        <w:trPr>
          <w:jc w:val="center"/>
        </w:trPr>
        <w:tc>
          <w:tcPr>
            <w:tcW w:w="552" w:type="dxa"/>
            <w:vAlign w:val="center"/>
          </w:tcPr>
          <w:p w14:paraId="1EE0D5E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327A3A2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16150DE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40C44CA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 w14:paraId="45BDCA2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 w14:paraId="1D0052E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 w14:paraId="3079CFA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4C20CC34" w14:textId="79006FA2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 w14:paraId="2146D51D" w14:textId="20C78D65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 w14:paraId="356A746E" w14:textId="228812C4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 w14:paraId="500170F5" w14:textId="5944B01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 w14:paraId="62574E67" w14:textId="3B240F6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4A67B8BB" w14:textId="716F292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0826CCAE" w14:textId="508B5F8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 w14:paraId="5386F485" w14:textId="0DDC1F6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</w:tr>
      <w:tr w:rsidR="004A7024" w:rsidRPr="00C02B0E" w14:paraId="265BE435" w14:textId="77777777" w:rsidTr="00FE1EDA">
        <w:trPr>
          <w:jc w:val="center"/>
        </w:trPr>
        <w:tc>
          <w:tcPr>
            <w:tcW w:w="552" w:type="dxa"/>
            <w:vAlign w:val="center"/>
          </w:tcPr>
          <w:p w14:paraId="16DEEB0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00EBB96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6E334A1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40ADAF9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 w14:paraId="62352C0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 w14:paraId="2CE63CD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 w14:paraId="17B9D8F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4FC4ED58" w14:textId="50AD5ABB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 w14:paraId="50D2279A" w14:textId="257E8722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 w14:paraId="29462899" w14:textId="0212FCF8" w:rsidR="004A7024" w:rsidRPr="00C02B0E" w:rsidRDefault="004A7024" w:rsidP="004A702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 w14:paraId="03902D68" w14:textId="2D7F72D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 w14:paraId="4D2AAE9F" w14:textId="0D6647A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7979DA4E" w14:textId="27D89BF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52B8ECA7" w14:textId="3BE3ACE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 w14:paraId="1B5BA880" w14:textId="286C8B1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</w:tr>
      <w:tr w:rsidR="004A7024" w:rsidRPr="00C02B0E" w14:paraId="793E4B96" w14:textId="77777777" w:rsidTr="00FE1EDA">
        <w:trPr>
          <w:jc w:val="center"/>
        </w:trPr>
        <w:tc>
          <w:tcPr>
            <w:tcW w:w="552" w:type="dxa"/>
            <w:vAlign w:val="center"/>
          </w:tcPr>
          <w:p w14:paraId="2E4E977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1814FA9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77DDFDD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1A61226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 w14:paraId="1B7109C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 w14:paraId="5A91F58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 w14:paraId="2C84559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6BD55C9F" w14:textId="67207FD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 w14:paraId="734F31E0" w14:textId="64D450F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 w14:paraId="403950CA" w14:textId="4031E32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 w14:paraId="71DD3D4E" w14:textId="54E3179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 w14:paraId="4F85D711" w14:textId="270CFB4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1" w:type="dxa"/>
            <w:vAlign w:val="center"/>
          </w:tcPr>
          <w:p w14:paraId="5C987939" w14:textId="3811DE6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606F5593" w14:textId="208E64B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 w14:paraId="2A32C863" w14:textId="11BBBDD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</w:tr>
      <w:tr w:rsidR="004A7024" w:rsidRPr="00C02B0E" w14:paraId="272DDAE0" w14:textId="77777777" w:rsidTr="00FE1EDA">
        <w:trPr>
          <w:jc w:val="center"/>
        </w:trPr>
        <w:tc>
          <w:tcPr>
            <w:tcW w:w="552" w:type="dxa"/>
            <w:vAlign w:val="center"/>
          </w:tcPr>
          <w:p w14:paraId="65E6C09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6077278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5633B17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182B28A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10" w:type="dxa"/>
            <w:vAlign w:val="center"/>
          </w:tcPr>
          <w:p w14:paraId="4AC23D2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 w14:paraId="18B1798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 w14:paraId="6B911BB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38E23C17" w14:textId="6A6FB64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 w14:paraId="5A27FFC4" w14:textId="5AAFB5D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 w14:paraId="4B8BF1FF" w14:textId="21DF542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 w14:paraId="52CF9DC6" w14:textId="0FACBA6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 w14:paraId="01E4A27B" w14:textId="7077F7E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3B39EB3A" w14:textId="456D533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3801DFCC" w14:textId="0E1F6FE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 w14:paraId="3AF369C7" w14:textId="6715C15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</w:p>
        </w:tc>
      </w:tr>
      <w:tr w:rsidR="004A7024" w:rsidRPr="00C02B0E" w14:paraId="5051844D" w14:textId="77777777" w:rsidTr="00FE1EDA">
        <w:trPr>
          <w:jc w:val="center"/>
        </w:trPr>
        <w:tc>
          <w:tcPr>
            <w:tcW w:w="552" w:type="dxa"/>
            <w:vAlign w:val="center"/>
          </w:tcPr>
          <w:p w14:paraId="2532863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1E53A05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093B9BA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4ECE176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 w14:paraId="5365835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 w14:paraId="786BA8A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 w14:paraId="5531A33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6C4EACAC" w14:textId="48A73C8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 w14:paraId="214337D3" w14:textId="52CA3F5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 w14:paraId="2AC15E83" w14:textId="33EDCCB2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 w14:paraId="57539EA8" w14:textId="44D29072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4" w:type="dxa"/>
            <w:vAlign w:val="center"/>
          </w:tcPr>
          <w:p w14:paraId="3DFA6F6B" w14:textId="5CFC3FB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1" w:type="dxa"/>
            <w:vAlign w:val="center"/>
          </w:tcPr>
          <w:p w14:paraId="4B913449" w14:textId="5424B182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1C8FBB40" w14:textId="1EBAAF4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 w14:paraId="510F3AD9" w14:textId="7AE2211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8</w:t>
            </w:r>
          </w:p>
        </w:tc>
      </w:tr>
      <w:tr w:rsidR="004A7024" w:rsidRPr="00C02B0E" w14:paraId="3C0B0708" w14:textId="77777777" w:rsidTr="00FE1EDA">
        <w:trPr>
          <w:jc w:val="center"/>
        </w:trPr>
        <w:tc>
          <w:tcPr>
            <w:tcW w:w="552" w:type="dxa"/>
            <w:vAlign w:val="center"/>
          </w:tcPr>
          <w:p w14:paraId="624D664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4E595F46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55A8E41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4B42E9C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 w14:paraId="61100DB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 w14:paraId="3FEB718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 w14:paraId="466E795E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1732EFA1" w14:textId="501C25F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79" w:type="dxa"/>
            <w:vAlign w:val="center"/>
          </w:tcPr>
          <w:p w14:paraId="181FBD38" w14:textId="62E9D1B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59" w:type="dxa"/>
            <w:vAlign w:val="center"/>
          </w:tcPr>
          <w:p w14:paraId="14AADCFF" w14:textId="3F1E666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93" w:type="dxa"/>
            <w:vAlign w:val="center"/>
          </w:tcPr>
          <w:p w14:paraId="79ECD955" w14:textId="0C4AE42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 w14:paraId="0E5A82A6" w14:textId="3020174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4152DC04" w14:textId="5A2A71A2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22CF6AC2" w14:textId="2956487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71" w:type="dxa"/>
            <w:vAlign w:val="center"/>
          </w:tcPr>
          <w:p w14:paraId="0A3F5E22" w14:textId="6E25E2C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9</w:t>
            </w:r>
          </w:p>
        </w:tc>
      </w:tr>
      <w:tr w:rsidR="004A7024" w:rsidRPr="00C02B0E" w14:paraId="05319F01" w14:textId="77777777" w:rsidTr="00FE1EDA">
        <w:trPr>
          <w:jc w:val="center"/>
        </w:trPr>
        <w:tc>
          <w:tcPr>
            <w:tcW w:w="552" w:type="dxa"/>
            <w:vAlign w:val="center"/>
          </w:tcPr>
          <w:p w14:paraId="0E199F1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07F8FF6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766A3E1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64DE1E3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 w14:paraId="38397CF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 w14:paraId="107B116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 w14:paraId="5C576CD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20F663F2" w14:textId="3E7AC4D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 w14:paraId="27650279" w14:textId="06DD409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 w14:paraId="691CA157" w14:textId="7103E9A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 w14:paraId="0A666817" w14:textId="3E285F4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 w14:paraId="15B3F9E6" w14:textId="2DDAE62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3486A13B" w14:textId="41BC401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2BE42283" w14:textId="6DF33E4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 w14:paraId="6A0CB967" w14:textId="27A8B25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4A7024" w:rsidRPr="00C02B0E" w14:paraId="5DB6AC1C" w14:textId="77777777" w:rsidTr="00FE1EDA">
        <w:trPr>
          <w:jc w:val="center"/>
        </w:trPr>
        <w:tc>
          <w:tcPr>
            <w:tcW w:w="552" w:type="dxa"/>
            <w:vAlign w:val="center"/>
          </w:tcPr>
          <w:p w14:paraId="5BADA32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2F582AE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64732B7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315894D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 w14:paraId="2E528639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44" w:type="dxa"/>
            <w:vAlign w:val="center"/>
          </w:tcPr>
          <w:p w14:paraId="2EF4003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 w14:paraId="61B8163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6E392195" w14:textId="0DCE5BF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 w14:paraId="20CA36A9" w14:textId="40ABF57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 w14:paraId="089FA9AB" w14:textId="1FF3C58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 w14:paraId="703CC867" w14:textId="65EE490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 w14:paraId="66E11BF7" w14:textId="0173673C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64FAB901" w14:textId="434C214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0198593F" w14:textId="5AA6127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 w14:paraId="4CA47F5B" w14:textId="301E2FF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4A7024" w:rsidRPr="00C02B0E" w14:paraId="7CE7476D" w14:textId="77777777" w:rsidTr="00FE1EDA">
        <w:trPr>
          <w:jc w:val="center"/>
        </w:trPr>
        <w:tc>
          <w:tcPr>
            <w:tcW w:w="552" w:type="dxa"/>
            <w:vAlign w:val="center"/>
          </w:tcPr>
          <w:p w14:paraId="43F5A29C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416C1ED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6BE8656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4D8773A4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 w14:paraId="606C363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 w14:paraId="3268BB7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 w14:paraId="76EBA14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48965E8E" w14:textId="112342C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 w14:paraId="4BB657E9" w14:textId="10C534D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 w14:paraId="2D5755D2" w14:textId="7888FB90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 w14:paraId="0A841A68" w14:textId="3A27ACE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 w14:paraId="08F5B557" w14:textId="1F2057C2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553A8EDD" w14:textId="36D3786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4287A055" w14:textId="69BEF9D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 w14:paraId="681EB3DE" w14:textId="5E83483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4A7024" w:rsidRPr="00C02B0E" w14:paraId="1334A13E" w14:textId="77777777" w:rsidTr="00FE1EDA">
        <w:trPr>
          <w:jc w:val="center"/>
        </w:trPr>
        <w:tc>
          <w:tcPr>
            <w:tcW w:w="552" w:type="dxa"/>
            <w:vAlign w:val="center"/>
          </w:tcPr>
          <w:p w14:paraId="4FAC237F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19DAA59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740E6AC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6822B8C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 w14:paraId="17182AA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 w14:paraId="1527FEAA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55" w:type="dxa"/>
            <w:vAlign w:val="center"/>
          </w:tcPr>
          <w:p w14:paraId="3A617EA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494382D0" w14:textId="6D76CFD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 w14:paraId="3DFE325D" w14:textId="020FF467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 w14:paraId="5BDEFA97" w14:textId="391FB49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 w14:paraId="144066C6" w14:textId="1060B06D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 w14:paraId="05B36D56" w14:textId="685CF15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4F762095" w14:textId="50A40CE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01CCD1A5" w14:textId="408F890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 w14:paraId="29934E6E" w14:textId="5D89AC1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4A7024" w:rsidRPr="00C02B0E" w14:paraId="5F997618" w14:textId="77777777" w:rsidTr="00FE1EDA">
        <w:trPr>
          <w:jc w:val="center"/>
        </w:trPr>
        <w:tc>
          <w:tcPr>
            <w:tcW w:w="552" w:type="dxa"/>
            <w:vAlign w:val="center"/>
          </w:tcPr>
          <w:p w14:paraId="651A7261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42A2EF8B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7FCC8E7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65819B48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 w14:paraId="382EFA5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 w14:paraId="7D46A5A2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 w14:paraId="1A4D236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1C52E687" w14:textId="059BA53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 w14:paraId="33629BEA" w14:textId="3F1D943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 w14:paraId="690435CC" w14:textId="6CCC7B31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 w14:paraId="6190D27C" w14:textId="7B9EE5E2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 w14:paraId="0BE7D729" w14:textId="19E5FC46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5835F9E3" w14:textId="270BD5EF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29C069EF" w14:textId="0C1AF6C3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 w14:paraId="55ACC1F3" w14:textId="01794E8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4A7024" w:rsidRPr="00C02B0E" w14:paraId="09DB7B4E" w14:textId="77777777" w:rsidTr="00FE1EDA">
        <w:trPr>
          <w:jc w:val="center"/>
        </w:trPr>
        <w:tc>
          <w:tcPr>
            <w:tcW w:w="552" w:type="dxa"/>
            <w:vAlign w:val="center"/>
          </w:tcPr>
          <w:p w14:paraId="1D54695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7" w:type="dxa"/>
            <w:vAlign w:val="center"/>
          </w:tcPr>
          <w:p w14:paraId="4A5AC4D0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67" w:type="dxa"/>
            <w:vAlign w:val="center"/>
          </w:tcPr>
          <w:p w14:paraId="173D49F7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0</w:t>
            </w:r>
          </w:p>
        </w:tc>
        <w:tc>
          <w:tcPr>
            <w:tcW w:w="533" w:type="dxa"/>
            <w:vAlign w:val="center"/>
          </w:tcPr>
          <w:p w14:paraId="254B3983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10" w:type="dxa"/>
            <w:vAlign w:val="center"/>
          </w:tcPr>
          <w:p w14:paraId="51EA139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44" w:type="dxa"/>
            <w:vAlign w:val="center"/>
          </w:tcPr>
          <w:p w14:paraId="1BFE0F6D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55" w:type="dxa"/>
            <w:vAlign w:val="center"/>
          </w:tcPr>
          <w:p w14:paraId="7CA28955" w14:textId="77777777" w:rsidR="004A7024" w:rsidRPr="00C02B0E" w:rsidRDefault="004A7024" w:rsidP="004A7024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1</w:t>
            </w:r>
          </w:p>
        </w:tc>
        <w:tc>
          <w:tcPr>
            <w:tcW w:w="583" w:type="dxa"/>
            <w:vAlign w:val="center"/>
          </w:tcPr>
          <w:p w14:paraId="027B7FB0" w14:textId="25C5CFDB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9" w:type="dxa"/>
            <w:vAlign w:val="center"/>
          </w:tcPr>
          <w:p w14:paraId="56DE3583" w14:textId="30C3DD5A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59" w:type="dxa"/>
            <w:vAlign w:val="center"/>
          </w:tcPr>
          <w:p w14:paraId="25B7D3BC" w14:textId="650F8E09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3" w:type="dxa"/>
            <w:vAlign w:val="center"/>
          </w:tcPr>
          <w:p w14:paraId="1842A86B" w14:textId="20C8EAA4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4" w:type="dxa"/>
            <w:vAlign w:val="center"/>
          </w:tcPr>
          <w:p w14:paraId="5043D189" w14:textId="56DE5F02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71" w:type="dxa"/>
            <w:vAlign w:val="center"/>
          </w:tcPr>
          <w:p w14:paraId="54CA453E" w14:textId="2BEFA9DE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3" w:type="dxa"/>
            <w:vAlign w:val="center"/>
          </w:tcPr>
          <w:p w14:paraId="6ECF3882" w14:textId="245470D5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71" w:type="dxa"/>
            <w:vAlign w:val="center"/>
          </w:tcPr>
          <w:p w14:paraId="1EB7BD07" w14:textId="56796448" w:rsidR="004A7024" w:rsidRPr="00C02B0E" w:rsidRDefault="004A7024" w:rsidP="004A7024">
            <w:pPr>
              <w:spacing w:line="36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</w:tbl>
    <w:p w14:paraId="441616EF" w14:textId="77777777" w:rsidR="009759FB" w:rsidRPr="00C02B0E" w:rsidRDefault="009759FB" w:rsidP="009759FB">
      <w:pPr>
        <w:rPr>
          <w:szCs w:val="21"/>
        </w:rPr>
      </w:pPr>
      <w:r w:rsidRPr="00C02B0E">
        <w:rPr>
          <w:rFonts w:hint="eastAsia"/>
          <w:szCs w:val="21"/>
        </w:rPr>
        <w:t>注：</w:t>
      </w:r>
      <w:r w:rsidRPr="00C02B0E">
        <w:rPr>
          <w:szCs w:val="21"/>
        </w:rPr>
        <w:t>X</w:t>
      </w:r>
      <w:r w:rsidRPr="00C02B0E">
        <w:rPr>
          <w:rFonts w:hint="eastAsia"/>
          <w:szCs w:val="21"/>
        </w:rPr>
        <w:t>为任意状态</w:t>
      </w:r>
    </w:p>
    <w:p w14:paraId="1E7AA020" w14:textId="77777777" w:rsidR="009759FB" w:rsidRDefault="009759FB" w:rsidP="009759FB">
      <w:pPr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>思考：如果要同时显示</w:t>
      </w:r>
      <w:r w:rsidRPr="00C02B0E">
        <w:rPr>
          <w:rFonts w:hint="eastAsia"/>
          <w:sz w:val="24"/>
        </w:rPr>
        <w:t>4</w:t>
      </w:r>
      <w:r w:rsidRPr="00C02B0E">
        <w:rPr>
          <w:rFonts w:hint="eastAsia"/>
          <w:sz w:val="24"/>
        </w:rPr>
        <w:t>个数字，应如何</w:t>
      </w:r>
      <w:r>
        <w:rPr>
          <w:rFonts w:hint="eastAsia"/>
          <w:sz w:val="24"/>
        </w:rPr>
        <w:t>处理</w:t>
      </w:r>
      <w:r w:rsidRPr="00C02B0E">
        <w:rPr>
          <w:rFonts w:hint="eastAsia"/>
          <w:sz w:val="24"/>
        </w:rPr>
        <w:t>？</w:t>
      </w:r>
    </w:p>
    <w:p w14:paraId="22DB3914" w14:textId="77777777" w:rsidR="008B4E42" w:rsidRPr="0002534C" w:rsidRDefault="008B4E42" w:rsidP="008B4E42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答：</w:t>
      </w:r>
    </w:p>
    <w:p w14:paraId="602354D0" w14:textId="098FFE2E" w:rsidR="00890707" w:rsidRDefault="004F2AAF" w:rsidP="004A7024">
      <w:pPr>
        <w:spacing w:line="264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如果是显示四个不同的，则</w:t>
      </w:r>
      <w:r w:rsidR="004A7024">
        <w:rPr>
          <w:rFonts w:hint="eastAsia"/>
          <w:bCs/>
          <w:sz w:val="24"/>
        </w:rPr>
        <w:t>可以</w:t>
      </w:r>
      <w:r w:rsidR="004A7024" w:rsidRPr="00DB674C">
        <w:rPr>
          <w:bCs/>
          <w:sz w:val="24"/>
        </w:rPr>
        <w:t>用一个控制电路来周期性地切换每个数码管的使能信号，</w:t>
      </w:r>
      <w:r w:rsidR="004A7024">
        <w:rPr>
          <w:rFonts w:hint="eastAsia"/>
          <w:bCs/>
          <w:sz w:val="24"/>
        </w:rPr>
        <w:t>让</w:t>
      </w:r>
      <w:r w:rsidR="004A7024" w:rsidRPr="00DB674C">
        <w:rPr>
          <w:bCs/>
          <w:sz w:val="24"/>
        </w:rPr>
        <w:t>它们按顺序依次亮起来。先显示第一个数字，显示几毫秒后切换到第二个，依此类推。虽然每个数码管亮的时间很短，但由于频繁切换，人眼就会看到四个数字都在显示</w:t>
      </w:r>
      <w:r w:rsidR="004A7024">
        <w:rPr>
          <w:bCs/>
          <w:sz w:val="24"/>
        </w:rPr>
        <w:t>。</w:t>
      </w:r>
    </w:p>
    <w:p w14:paraId="2ABC30D5" w14:textId="55DB1F28" w:rsidR="004F2AAF" w:rsidRPr="00C02B0E" w:rsidRDefault="004F2AAF" w:rsidP="004A7024">
      <w:pPr>
        <w:spacing w:line="264" w:lineRule="auto"/>
        <w:ind w:firstLineChars="200" w:firstLine="480"/>
        <w:rPr>
          <w:sz w:val="24"/>
        </w:rPr>
      </w:pPr>
      <w:r>
        <w:rPr>
          <w:rFonts w:hint="eastAsia"/>
          <w:bCs/>
          <w:sz w:val="24"/>
        </w:rPr>
        <w:lastRenderedPageBreak/>
        <w:t>如果是显示</w:t>
      </w:r>
      <w:r>
        <w:rPr>
          <w:rFonts w:hint="eastAsia"/>
          <w:bCs/>
          <w:sz w:val="24"/>
        </w:rPr>
        <w:t>4</w:t>
      </w:r>
      <w:r>
        <w:rPr>
          <w:rFonts w:hint="eastAsia"/>
          <w:bCs/>
          <w:sz w:val="24"/>
        </w:rPr>
        <w:t>个相同的，只需要将数码管的四个显示端都与</w:t>
      </w:r>
      <w:r>
        <w:rPr>
          <w:rFonts w:hint="eastAsia"/>
          <w:bCs/>
          <w:sz w:val="24"/>
        </w:rPr>
        <w:t>74HC4511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GND</w:t>
      </w:r>
      <w:r>
        <w:rPr>
          <w:rFonts w:hint="eastAsia"/>
          <w:bCs/>
          <w:sz w:val="24"/>
        </w:rPr>
        <w:t>相连即可。</w:t>
      </w:r>
    </w:p>
    <w:p w14:paraId="46799FCE" w14:textId="77777777" w:rsidR="009759FB" w:rsidRPr="00890707" w:rsidRDefault="00890707" w:rsidP="00890707"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四</w:t>
      </w:r>
      <w:r w:rsidRPr="00C02B0E">
        <w:rPr>
          <w:rFonts w:hint="eastAsia"/>
          <w:b/>
          <w:sz w:val="24"/>
        </w:rPr>
        <w:t>、</w:t>
      </w:r>
      <w:r>
        <w:rPr>
          <w:rFonts w:hint="eastAsia"/>
          <w:b/>
          <w:sz w:val="24"/>
        </w:rPr>
        <w:t>组合逻辑电路综合实验</w:t>
      </w:r>
    </w:p>
    <w:p w14:paraId="42F47F6C" w14:textId="77777777" w:rsidR="0066754E" w:rsidRPr="00C02B0E" w:rsidRDefault="0050587F" w:rsidP="0066754E">
      <w:pPr>
        <w:spacing w:line="264" w:lineRule="auto"/>
        <w:rPr>
          <w:sz w:val="24"/>
        </w:rPr>
      </w:pPr>
      <w:r>
        <w:rPr>
          <w:rFonts w:hint="eastAsia"/>
          <w:sz w:val="24"/>
        </w:rPr>
        <w:t>根据</w:t>
      </w:r>
      <w:r w:rsidR="0066754E">
        <w:rPr>
          <w:rFonts w:hint="eastAsia"/>
          <w:sz w:val="24"/>
        </w:rPr>
        <w:t>电路逻辑图，搭建电路并测试</w:t>
      </w:r>
      <w:r w:rsidR="00C858DB">
        <w:rPr>
          <w:rFonts w:hint="eastAsia"/>
          <w:sz w:val="24"/>
        </w:rPr>
        <w:t>，</w:t>
      </w:r>
      <w:r w:rsidR="00BC3291">
        <w:rPr>
          <w:rFonts w:hint="eastAsia"/>
          <w:sz w:val="24"/>
        </w:rPr>
        <w:t>回答电路</w:t>
      </w:r>
      <w:r w:rsidR="00C858DB">
        <w:rPr>
          <w:rFonts w:hint="eastAsia"/>
          <w:sz w:val="24"/>
        </w:rPr>
        <w:t>实现的功能</w:t>
      </w:r>
      <w:r w:rsidR="0066754E">
        <w:rPr>
          <w:rFonts w:hint="eastAsia"/>
          <w:sz w:val="24"/>
        </w:rPr>
        <w:t>。测试结果填入表</w:t>
      </w:r>
      <w:r>
        <w:rPr>
          <w:rFonts w:hint="eastAsia"/>
          <w:sz w:val="24"/>
        </w:rPr>
        <w:t>中</w:t>
      </w:r>
      <w:r w:rsidR="0066754E">
        <w:rPr>
          <w:rFonts w:hint="eastAsia"/>
          <w:sz w:val="24"/>
        </w:rPr>
        <w:t>。</w:t>
      </w:r>
    </w:p>
    <w:p w14:paraId="38C9270E" w14:textId="77777777" w:rsidR="0066754E" w:rsidRPr="008E573B" w:rsidRDefault="0050587F" w:rsidP="0050587F">
      <w:pPr>
        <w:jc w:val="center"/>
        <w:rPr>
          <w:sz w:val="18"/>
          <w:szCs w:val="18"/>
        </w:rPr>
      </w:pPr>
      <w:r w:rsidRPr="003F529C">
        <w:rPr>
          <w:noProof/>
          <w:sz w:val="24"/>
        </w:rPr>
        <w:drawing>
          <wp:inline distT="0" distB="0" distL="0" distR="0" wp14:anchorId="700CF908" wp14:editId="3CBA93CE">
            <wp:extent cx="2944851" cy="1500996"/>
            <wp:effectExtent l="0" t="0" r="8255" b="4445"/>
            <wp:docPr id="193238350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83508" name="图片 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331" cy="150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C0F3E" w14:textId="77777777" w:rsidR="0066754E" w:rsidRDefault="0066754E" w:rsidP="0066754E">
      <w:pPr>
        <w:pStyle w:val="af"/>
        <w:ind w:firstLineChars="0" w:firstLine="0"/>
        <w:jc w:val="center"/>
        <w:rPr>
          <w:rFonts w:ascii="Times New Roman" w:hAnsi="Times New Roman"/>
          <w:szCs w:val="21"/>
        </w:rPr>
      </w:pPr>
      <w:r w:rsidRPr="00C02B0E">
        <w:rPr>
          <w:rFonts w:ascii="Times New Roman" w:hAnsi="Times New Roman" w:hint="eastAsia"/>
          <w:szCs w:val="21"/>
        </w:rPr>
        <w:t>表</w:t>
      </w:r>
      <w:r w:rsidR="00AE13E9">
        <w:rPr>
          <w:rFonts w:ascii="Times New Roman" w:hAnsi="Times New Roman" w:hint="eastAsia"/>
          <w:szCs w:val="21"/>
        </w:rPr>
        <w:t>16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776"/>
        <w:gridCol w:w="1777"/>
        <w:gridCol w:w="1777"/>
        <w:gridCol w:w="1778"/>
        <w:gridCol w:w="1778"/>
      </w:tblGrid>
      <w:tr w:rsidR="00213A70" w:rsidRPr="00C02B0E" w14:paraId="0514917E" w14:textId="77777777" w:rsidTr="00C44936">
        <w:trPr>
          <w:trHeight w:val="355"/>
          <w:tblHeader/>
          <w:jc w:val="center"/>
        </w:trPr>
        <w:tc>
          <w:tcPr>
            <w:tcW w:w="3553" w:type="dxa"/>
            <w:gridSpan w:val="2"/>
            <w:vAlign w:val="center"/>
          </w:tcPr>
          <w:p w14:paraId="5611781E" w14:textId="77777777" w:rsidR="00213A70" w:rsidRPr="00C02B0E" w:rsidRDefault="00213A70" w:rsidP="00201ECB">
            <w:pPr>
              <w:jc w:val="center"/>
              <w:rPr>
                <w:szCs w:val="21"/>
              </w:rPr>
            </w:pPr>
            <w:r w:rsidRPr="00C02B0E">
              <w:rPr>
                <w:rFonts w:hint="eastAsia"/>
                <w:szCs w:val="21"/>
              </w:rPr>
              <w:t>输入端</w:t>
            </w:r>
          </w:p>
        </w:tc>
        <w:tc>
          <w:tcPr>
            <w:tcW w:w="5333" w:type="dxa"/>
            <w:gridSpan w:val="3"/>
            <w:vAlign w:val="center"/>
          </w:tcPr>
          <w:p w14:paraId="7739F262" w14:textId="77777777" w:rsidR="00213A70" w:rsidRPr="00C02B0E" w:rsidRDefault="00372ACB" w:rsidP="000461A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输出端</w:t>
            </w:r>
          </w:p>
        </w:tc>
      </w:tr>
      <w:tr w:rsidR="00213A70" w:rsidRPr="00C02B0E" w14:paraId="5E763945" w14:textId="77777777" w:rsidTr="00102437">
        <w:trPr>
          <w:trHeight w:val="336"/>
          <w:tblHeader/>
          <w:jc w:val="center"/>
        </w:trPr>
        <w:tc>
          <w:tcPr>
            <w:tcW w:w="1776" w:type="dxa"/>
            <w:vAlign w:val="center"/>
          </w:tcPr>
          <w:p w14:paraId="011E33DE" w14:textId="77777777" w:rsidR="00213A70" w:rsidRPr="00C02B0E" w:rsidRDefault="00213A70" w:rsidP="00213A70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A</w:t>
            </w:r>
          </w:p>
        </w:tc>
        <w:tc>
          <w:tcPr>
            <w:tcW w:w="1777" w:type="dxa"/>
            <w:vAlign w:val="center"/>
          </w:tcPr>
          <w:p w14:paraId="7EB87BC0" w14:textId="77777777" w:rsidR="00213A70" w:rsidRPr="00C02B0E" w:rsidRDefault="00213A70" w:rsidP="00213A70">
            <w:pPr>
              <w:jc w:val="center"/>
              <w:rPr>
                <w:szCs w:val="21"/>
              </w:rPr>
            </w:pPr>
            <w:r w:rsidRPr="00C02B0E">
              <w:rPr>
                <w:szCs w:val="21"/>
              </w:rPr>
              <w:t>B</w:t>
            </w:r>
          </w:p>
        </w:tc>
        <w:tc>
          <w:tcPr>
            <w:tcW w:w="1777" w:type="dxa"/>
            <w:vAlign w:val="center"/>
          </w:tcPr>
          <w:p w14:paraId="0670661F" w14:textId="77777777" w:rsidR="00213A70" w:rsidRPr="00C02B0E" w:rsidRDefault="00213A70" w:rsidP="00213A7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Y1</w:t>
            </w:r>
          </w:p>
        </w:tc>
        <w:tc>
          <w:tcPr>
            <w:tcW w:w="1778" w:type="dxa"/>
            <w:vAlign w:val="center"/>
          </w:tcPr>
          <w:p w14:paraId="210A6B89" w14:textId="77777777" w:rsidR="00213A70" w:rsidRPr="00C02B0E" w:rsidRDefault="00213A70" w:rsidP="00213A7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Y2</w:t>
            </w:r>
          </w:p>
        </w:tc>
        <w:tc>
          <w:tcPr>
            <w:tcW w:w="1778" w:type="dxa"/>
          </w:tcPr>
          <w:p w14:paraId="27CC2A0F" w14:textId="77777777" w:rsidR="00213A70" w:rsidRPr="00C02B0E" w:rsidRDefault="00213A70" w:rsidP="00213A7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Y3</w:t>
            </w:r>
          </w:p>
        </w:tc>
      </w:tr>
      <w:tr w:rsidR="00A70284" w:rsidRPr="00C02B0E" w14:paraId="317FB38E" w14:textId="77777777" w:rsidTr="00102437">
        <w:trPr>
          <w:trHeight w:val="336"/>
          <w:jc w:val="center"/>
        </w:trPr>
        <w:tc>
          <w:tcPr>
            <w:tcW w:w="1776" w:type="dxa"/>
            <w:vAlign w:val="center"/>
          </w:tcPr>
          <w:p w14:paraId="787FF244" w14:textId="2FB3F1DC" w:rsidR="00A70284" w:rsidRPr="00C02B0E" w:rsidRDefault="00563265" w:rsidP="00201EC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 w14:paraId="5F7E119D" w14:textId="255249EF" w:rsidR="00A70284" w:rsidRPr="00C02B0E" w:rsidRDefault="00563265" w:rsidP="00201EC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</w:tcPr>
          <w:p w14:paraId="02769812" w14:textId="60EB1476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8" w:type="dxa"/>
          </w:tcPr>
          <w:p w14:paraId="1AB48A76" w14:textId="357CED60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8" w:type="dxa"/>
          </w:tcPr>
          <w:p w14:paraId="1B3092E2" w14:textId="14AB550B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A70284" w:rsidRPr="00C02B0E" w14:paraId="4D85AB20" w14:textId="77777777" w:rsidTr="00102437">
        <w:trPr>
          <w:trHeight w:val="336"/>
          <w:jc w:val="center"/>
        </w:trPr>
        <w:tc>
          <w:tcPr>
            <w:tcW w:w="1776" w:type="dxa"/>
            <w:vAlign w:val="center"/>
          </w:tcPr>
          <w:p w14:paraId="0B18250F" w14:textId="1BCB97C5" w:rsidR="00A70284" w:rsidRPr="00C02B0E" w:rsidRDefault="00563265" w:rsidP="00201EC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  <w:vAlign w:val="center"/>
          </w:tcPr>
          <w:p w14:paraId="38525517" w14:textId="6C8A2FEA" w:rsidR="00A70284" w:rsidRPr="00C02B0E" w:rsidRDefault="00563265" w:rsidP="00201EC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</w:tcPr>
          <w:p w14:paraId="49972660" w14:textId="7A15A31C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8" w:type="dxa"/>
          </w:tcPr>
          <w:p w14:paraId="46A8149B" w14:textId="06BF75C4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8" w:type="dxa"/>
          </w:tcPr>
          <w:p w14:paraId="392B4F15" w14:textId="0BEA4052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A70284" w:rsidRPr="00C02B0E" w14:paraId="194966D5" w14:textId="77777777" w:rsidTr="00102437">
        <w:trPr>
          <w:trHeight w:val="336"/>
          <w:jc w:val="center"/>
        </w:trPr>
        <w:tc>
          <w:tcPr>
            <w:tcW w:w="1776" w:type="dxa"/>
            <w:vAlign w:val="center"/>
          </w:tcPr>
          <w:p w14:paraId="1C02C3F1" w14:textId="5844E1BA" w:rsidR="00A70284" w:rsidRPr="00C02B0E" w:rsidRDefault="00563265" w:rsidP="00201EC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3123BBCF" w14:textId="0C5D0B90" w:rsidR="00A70284" w:rsidRPr="00C02B0E" w:rsidRDefault="00563265" w:rsidP="00201EC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7" w:type="dxa"/>
          </w:tcPr>
          <w:p w14:paraId="42E8C413" w14:textId="2B1F713E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8" w:type="dxa"/>
          </w:tcPr>
          <w:p w14:paraId="76B6D881" w14:textId="726779FB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8" w:type="dxa"/>
          </w:tcPr>
          <w:p w14:paraId="5F9CB144" w14:textId="34B23B8B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A70284" w:rsidRPr="00C02B0E" w14:paraId="0EE08434" w14:textId="77777777" w:rsidTr="00102437">
        <w:trPr>
          <w:trHeight w:val="336"/>
          <w:jc w:val="center"/>
        </w:trPr>
        <w:tc>
          <w:tcPr>
            <w:tcW w:w="1776" w:type="dxa"/>
            <w:vAlign w:val="center"/>
          </w:tcPr>
          <w:p w14:paraId="2FFAA6C9" w14:textId="288382FD" w:rsidR="00A70284" w:rsidRPr="00C02B0E" w:rsidRDefault="00563265" w:rsidP="00201EC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  <w:vAlign w:val="center"/>
          </w:tcPr>
          <w:p w14:paraId="3DDD49B5" w14:textId="689147FC" w:rsidR="00A70284" w:rsidRPr="00C02B0E" w:rsidRDefault="00563265" w:rsidP="00201EC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7" w:type="dxa"/>
          </w:tcPr>
          <w:p w14:paraId="6D6172AD" w14:textId="70482BF7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778" w:type="dxa"/>
          </w:tcPr>
          <w:p w14:paraId="4E795374" w14:textId="6E8B55CD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78" w:type="dxa"/>
          </w:tcPr>
          <w:p w14:paraId="1F8365AE" w14:textId="34A30E5A" w:rsidR="00A70284" w:rsidRPr="00C02B0E" w:rsidRDefault="00563265" w:rsidP="00201ECB">
            <w:pPr>
              <w:spacing w:line="28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563C7703" w14:textId="77777777" w:rsidR="00F9023B" w:rsidRDefault="00F9023B" w:rsidP="00E14B16">
      <w:pPr>
        <w:pStyle w:val="ae"/>
        <w:jc w:val="both"/>
        <w:rPr>
          <w:noProof/>
        </w:rPr>
      </w:pPr>
    </w:p>
    <w:p w14:paraId="68AE89CD" w14:textId="77777777" w:rsidR="00D37DA7" w:rsidRDefault="0050587F" w:rsidP="00F9023B">
      <w:pPr>
        <w:pStyle w:val="ae"/>
        <w:rPr>
          <w:szCs w:val="21"/>
        </w:rPr>
      </w:pPr>
      <w:r w:rsidRPr="002E12DD">
        <w:rPr>
          <w:noProof/>
        </w:rPr>
        <w:drawing>
          <wp:inline distT="0" distB="0" distL="0" distR="0" wp14:anchorId="5CC50EE4" wp14:editId="0ED91E7E">
            <wp:extent cx="2431684" cy="2234242"/>
            <wp:effectExtent l="0" t="0" r="6985" b="0"/>
            <wp:docPr id="1980854185" name="图片 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4004" name="图片 5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061" cy="224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963E7" w14:textId="77777777" w:rsidR="00F9023B" w:rsidRDefault="00F9023B" w:rsidP="00F9023B">
      <w:pPr>
        <w:pStyle w:val="ae"/>
        <w:rPr>
          <w:sz w:val="21"/>
          <w:szCs w:val="21"/>
        </w:rPr>
      </w:pPr>
      <w:r w:rsidRPr="00C02B0E">
        <w:rPr>
          <w:rFonts w:hint="eastAsia"/>
          <w:szCs w:val="21"/>
        </w:rPr>
        <w:t>表</w:t>
      </w:r>
      <w:r w:rsidR="00AE13E9">
        <w:rPr>
          <w:rFonts w:hint="eastAsia"/>
          <w:szCs w:val="21"/>
        </w:rPr>
        <w:t>17</w:t>
      </w:r>
    </w:p>
    <w:tbl>
      <w:tblPr>
        <w:tblW w:w="3970" w:type="pct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793"/>
        <w:gridCol w:w="1797"/>
        <w:gridCol w:w="1799"/>
        <w:gridCol w:w="1797"/>
      </w:tblGrid>
      <w:tr w:rsidR="005A10D2" w:rsidRPr="00C02B0E" w14:paraId="39F7123A" w14:textId="77777777" w:rsidTr="00201ECB">
        <w:trPr>
          <w:jc w:val="center"/>
        </w:trPr>
        <w:tc>
          <w:tcPr>
            <w:tcW w:w="3750" w:type="pct"/>
            <w:gridSpan w:val="3"/>
          </w:tcPr>
          <w:p w14:paraId="36AA5402" w14:textId="77777777" w:rsidR="005A10D2" w:rsidRPr="00C02B0E" w:rsidRDefault="005A10D2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输入端</w:t>
            </w:r>
          </w:p>
        </w:tc>
        <w:tc>
          <w:tcPr>
            <w:tcW w:w="1250" w:type="pct"/>
          </w:tcPr>
          <w:p w14:paraId="3F65A851" w14:textId="77777777" w:rsidR="005A10D2" w:rsidRPr="00C02B0E" w:rsidRDefault="005A10D2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输出端</w:t>
            </w:r>
          </w:p>
        </w:tc>
      </w:tr>
      <w:tr w:rsidR="005A10D2" w:rsidRPr="00C02B0E" w14:paraId="343FDBA5" w14:textId="77777777" w:rsidTr="00563265">
        <w:trPr>
          <w:jc w:val="center"/>
        </w:trPr>
        <w:tc>
          <w:tcPr>
            <w:tcW w:w="1248" w:type="pct"/>
          </w:tcPr>
          <w:p w14:paraId="56831D00" w14:textId="77777777" w:rsidR="005A10D2" w:rsidRPr="00C02B0E" w:rsidRDefault="005A10D2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A</w:t>
            </w:r>
          </w:p>
        </w:tc>
        <w:tc>
          <w:tcPr>
            <w:tcW w:w="1250" w:type="pct"/>
          </w:tcPr>
          <w:p w14:paraId="7EFC7258" w14:textId="77777777" w:rsidR="005A10D2" w:rsidRPr="00C02B0E" w:rsidRDefault="005A10D2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B</w:t>
            </w:r>
          </w:p>
        </w:tc>
        <w:tc>
          <w:tcPr>
            <w:tcW w:w="1252" w:type="pct"/>
          </w:tcPr>
          <w:p w14:paraId="35BBA902" w14:textId="77777777" w:rsidR="005A10D2" w:rsidRPr="00C02B0E" w:rsidRDefault="005A10D2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C</w:t>
            </w:r>
          </w:p>
        </w:tc>
        <w:tc>
          <w:tcPr>
            <w:tcW w:w="1250" w:type="pct"/>
          </w:tcPr>
          <w:p w14:paraId="7B4F821F" w14:textId="77777777" w:rsidR="005A10D2" w:rsidRPr="00C02B0E" w:rsidRDefault="005A10D2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Y</w:t>
            </w:r>
          </w:p>
        </w:tc>
      </w:tr>
      <w:tr w:rsidR="005A10D2" w:rsidRPr="00C02B0E" w14:paraId="521BE5F1" w14:textId="77777777" w:rsidTr="00563265">
        <w:trPr>
          <w:jc w:val="center"/>
        </w:trPr>
        <w:tc>
          <w:tcPr>
            <w:tcW w:w="1248" w:type="pct"/>
          </w:tcPr>
          <w:p w14:paraId="10DA1080" w14:textId="659470CA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18B7C3E3" w14:textId="0AB7D585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2" w:type="pct"/>
          </w:tcPr>
          <w:p w14:paraId="5CE29695" w14:textId="49870484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7BB7B807" w14:textId="11AAC62E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5A10D2" w:rsidRPr="00C02B0E" w14:paraId="630203B3" w14:textId="77777777" w:rsidTr="00563265">
        <w:trPr>
          <w:jc w:val="center"/>
        </w:trPr>
        <w:tc>
          <w:tcPr>
            <w:tcW w:w="1248" w:type="pct"/>
          </w:tcPr>
          <w:p w14:paraId="13514311" w14:textId="05D3D209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2F86A7F6" w14:textId="0892E124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2" w:type="pct"/>
          </w:tcPr>
          <w:p w14:paraId="5BE65877" w14:textId="5BC51471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2EDCADBD" w14:textId="5F8184E9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5A10D2" w:rsidRPr="00C02B0E" w14:paraId="75AEC6BF" w14:textId="77777777" w:rsidTr="00563265">
        <w:trPr>
          <w:jc w:val="center"/>
        </w:trPr>
        <w:tc>
          <w:tcPr>
            <w:tcW w:w="1248" w:type="pct"/>
          </w:tcPr>
          <w:p w14:paraId="5F54D446" w14:textId="2A2D6056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546070FF" w14:textId="29D59E82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2" w:type="pct"/>
          </w:tcPr>
          <w:p w14:paraId="12DBD23D" w14:textId="32AE20BF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161D1B58" w14:textId="06D4D350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5A10D2" w:rsidRPr="00C02B0E" w14:paraId="7E2C0463" w14:textId="77777777" w:rsidTr="00563265">
        <w:trPr>
          <w:jc w:val="center"/>
        </w:trPr>
        <w:tc>
          <w:tcPr>
            <w:tcW w:w="1248" w:type="pct"/>
          </w:tcPr>
          <w:p w14:paraId="4D0B8E0A" w14:textId="2E6A3F49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4F54EAD3" w14:textId="032E9DD9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2" w:type="pct"/>
          </w:tcPr>
          <w:p w14:paraId="07C18EA7" w14:textId="5D2B163A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278A42A9" w14:textId="2DBB506C" w:rsidR="005A10D2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563265" w:rsidRPr="00C02B0E" w14:paraId="6FA78A26" w14:textId="77777777" w:rsidTr="00563265">
        <w:trPr>
          <w:jc w:val="center"/>
        </w:trPr>
        <w:tc>
          <w:tcPr>
            <w:tcW w:w="1248" w:type="pct"/>
          </w:tcPr>
          <w:p w14:paraId="79B1569A" w14:textId="3D0AA8DE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23544FE7" w14:textId="5CFD12DB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2" w:type="pct"/>
          </w:tcPr>
          <w:p w14:paraId="748A116E" w14:textId="64E55C52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6FCB91DC" w14:textId="06090718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563265" w:rsidRPr="00C02B0E" w14:paraId="6EB264E1" w14:textId="77777777" w:rsidTr="00563265">
        <w:trPr>
          <w:jc w:val="center"/>
        </w:trPr>
        <w:tc>
          <w:tcPr>
            <w:tcW w:w="1248" w:type="pct"/>
          </w:tcPr>
          <w:p w14:paraId="096BBCEF" w14:textId="0A34AEAB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053BCA4F" w14:textId="73C93CF6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2" w:type="pct"/>
          </w:tcPr>
          <w:p w14:paraId="61CCF5FD" w14:textId="4E138F67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0F05DB15" w14:textId="2361DE9D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563265" w:rsidRPr="00C02B0E" w14:paraId="54733D3A" w14:textId="77777777" w:rsidTr="00563265">
        <w:trPr>
          <w:jc w:val="center"/>
        </w:trPr>
        <w:tc>
          <w:tcPr>
            <w:tcW w:w="1248" w:type="pct"/>
          </w:tcPr>
          <w:p w14:paraId="4CD50B0A" w14:textId="221D8EFE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lastRenderedPageBreak/>
              <w:t>1</w:t>
            </w:r>
          </w:p>
        </w:tc>
        <w:tc>
          <w:tcPr>
            <w:tcW w:w="1250" w:type="pct"/>
          </w:tcPr>
          <w:p w14:paraId="24156FDA" w14:textId="63037AF1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2" w:type="pct"/>
          </w:tcPr>
          <w:p w14:paraId="6570C347" w14:textId="5F71458C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320066C4" w14:textId="73EE83A6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563265" w:rsidRPr="00C02B0E" w14:paraId="3C669172" w14:textId="77777777" w:rsidTr="00563265">
        <w:trPr>
          <w:jc w:val="center"/>
        </w:trPr>
        <w:tc>
          <w:tcPr>
            <w:tcW w:w="1248" w:type="pct"/>
          </w:tcPr>
          <w:p w14:paraId="6400B39C" w14:textId="16D20231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09F743D6" w14:textId="17905322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2" w:type="pct"/>
          </w:tcPr>
          <w:p w14:paraId="6DF22C40" w14:textId="1785F19D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7E988656" w14:textId="203D660D" w:rsidR="00563265" w:rsidRPr="00C02B0E" w:rsidRDefault="00563265" w:rsidP="00563265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</w:tbl>
    <w:p w14:paraId="18A41F4A" w14:textId="77777777" w:rsidR="00C877C5" w:rsidRPr="00B6778A" w:rsidRDefault="00415DD0" w:rsidP="00B026D4">
      <w:pPr>
        <w:ind w:firstLineChars="200" w:firstLine="420"/>
        <w:jc w:val="center"/>
        <w:rPr>
          <w:sz w:val="24"/>
        </w:rPr>
      </w:pPr>
      <w:r w:rsidRPr="002E12DD">
        <w:rPr>
          <w:noProof/>
        </w:rPr>
        <w:drawing>
          <wp:inline distT="0" distB="0" distL="0" distR="0" wp14:anchorId="3A737D33" wp14:editId="7B96D48E">
            <wp:extent cx="3071004" cy="2440540"/>
            <wp:effectExtent l="0" t="0" r="0" b="0"/>
            <wp:docPr id="1580304539" name="图片 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04539" name="图片 4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006" cy="245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0A0F" w14:textId="77777777" w:rsidR="003F529C" w:rsidRPr="00B026D4" w:rsidRDefault="00B026D4" w:rsidP="00B026D4">
      <w:pPr>
        <w:pStyle w:val="ae"/>
        <w:rPr>
          <w:sz w:val="21"/>
          <w:szCs w:val="21"/>
        </w:rPr>
      </w:pPr>
      <w:r w:rsidRPr="00C02B0E">
        <w:rPr>
          <w:rFonts w:hint="eastAsia"/>
          <w:szCs w:val="21"/>
        </w:rPr>
        <w:t>表</w:t>
      </w:r>
      <w:r w:rsidR="00AE13E9">
        <w:rPr>
          <w:rFonts w:hint="eastAsia"/>
          <w:szCs w:val="21"/>
        </w:rPr>
        <w:t>18</w:t>
      </w:r>
    </w:p>
    <w:tbl>
      <w:tblPr>
        <w:tblW w:w="3970" w:type="pct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794"/>
        <w:gridCol w:w="1797"/>
        <w:gridCol w:w="1798"/>
        <w:gridCol w:w="1797"/>
      </w:tblGrid>
      <w:tr w:rsidR="00C03348" w:rsidRPr="00C02B0E" w14:paraId="02EE5538" w14:textId="77777777" w:rsidTr="00C03348">
        <w:trPr>
          <w:tblHeader/>
          <w:jc w:val="center"/>
        </w:trPr>
        <w:tc>
          <w:tcPr>
            <w:tcW w:w="3750" w:type="pct"/>
            <w:gridSpan w:val="3"/>
          </w:tcPr>
          <w:p w14:paraId="1EFBD9C9" w14:textId="77777777" w:rsidR="00C03348" w:rsidRPr="00C02B0E" w:rsidRDefault="00C03348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输入端</w:t>
            </w:r>
          </w:p>
        </w:tc>
        <w:tc>
          <w:tcPr>
            <w:tcW w:w="1250" w:type="pct"/>
          </w:tcPr>
          <w:p w14:paraId="3EDEC312" w14:textId="77777777" w:rsidR="00C03348" w:rsidRPr="00C02B0E" w:rsidRDefault="00C03348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输出端</w:t>
            </w:r>
          </w:p>
        </w:tc>
      </w:tr>
      <w:tr w:rsidR="00D37DA7" w:rsidRPr="00C02B0E" w14:paraId="0F1EE7BD" w14:textId="77777777" w:rsidTr="00201ECB">
        <w:trPr>
          <w:tblHeader/>
          <w:jc w:val="center"/>
        </w:trPr>
        <w:tc>
          <w:tcPr>
            <w:tcW w:w="1249" w:type="pct"/>
          </w:tcPr>
          <w:p w14:paraId="0C480A5B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R</w:t>
            </w:r>
          </w:p>
        </w:tc>
        <w:tc>
          <w:tcPr>
            <w:tcW w:w="1250" w:type="pct"/>
          </w:tcPr>
          <w:p w14:paraId="42C203B3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Y</w:t>
            </w:r>
          </w:p>
        </w:tc>
        <w:tc>
          <w:tcPr>
            <w:tcW w:w="1250" w:type="pct"/>
          </w:tcPr>
          <w:p w14:paraId="2814D52B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G</w:t>
            </w:r>
          </w:p>
        </w:tc>
        <w:tc>
          <w:tcPr>
            <w:tcW w:w="1250" w:type="pct"/>
          </w:tcPr>
          <w:p w14:paraId="4242936F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Z</w:t>
            </w:r>
          </w:p>
        </w:tc>
      </w:tr>
      <w:tr w:rsidR="00D37DA7" w:rsidRPr="00C02B0E" w14:paraId="5CB10C2E" w14:textId="77777777" w:rsidTr="00201ECB">
        <w:trPr>
          <w:jc w:val="center"/>
        </w:trPr>
        <w:tc>
          <w:tcPr>
            <w:tcW w:w="1249" w:type="pct"/>
          </w:tcPr>
          <w:p w14:paraId="2FACEC0B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17E8262F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400D97CA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6484FB7E" w14:textId="6E80C62E" w:rsidR="00D37DA7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D37DA7" w:rsidRPr="00C02B0E" w14:paraId="201B8A71" w14:textId="77777777" w:rsidTr="00201ECB">
        <w:trPr>
          <w:jc w:val="center"/>
        </w:trPr>
        <w:tc>
          <w:tcPr>
            <w:tcW w:w="1249" w:type="pct"/>
          </w:tcPr>
          <w:p w14:paraId="0F2D20C6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514EFA29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5DDFD381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6EC1E92E" w14:textId="5D3FBB29" w:rsidR="00D37DA7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D37DA7" w:rsidRPr="00C02B0E" w14:paraId="7F3BFDB8" w14:textId="77777777" w:rsidTr="00201ECB">
        <w:trPr>
          <w:jc w:val="center"/>
        </w:trPr>
        <w:tc>
          <w:tcPr>
            <w:tcW w:w="1249" w:type="pct"/>
          </w:tcPr>
          <w:p w14:paraId="5B9AC6EC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5BCE3C93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11F6C260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428B90BA" w14:textId="70FBF5D3" w:rsidR="00D37DA7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D37DA7" w:rsidRPr="00C02B0E" w14:paraId="358561F4" w14:textId="77777777" w:rsidTr="00201ECB">
        <w:trPr>
          <w:jc w:val="center"/>
        </w:trPr>
        <w:tc>
          <w:tcPr>
            <w:tcW w:w="1249" w:type="pct"/>
          </w:tcPr>
          <w:p w14:paraId="3B8166FE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6E58EE85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64C352C2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344AD2CA" w14:textId="0D128901" w:rsidR="00D37DA7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D37DA7" w:rsidRPr="00C02B0E" w14:paraId="7222E0D9" w14:textId="77777777" w:rsidTr="00201ECB">
        <w:trPr>
          <w:jc w:val="center"/>
        </w:trPr>
        <w:tc>
          <w:tcPr>
            <w:tcW w:w="1249" w:type="pct"/>
          </w:tcPr>
          <w:p w14:paraId="590BADEC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301C203C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420D6E0C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18438A71" w14:textId="1B1EADD4" w:rsidR="00D37DA7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0</w:t>
            </w:r>
          </w:p>
        </w:tc>
      </w:tr>
      <w:tr w:rsidR="00D37DA7" w:rsidRPr="00C02B0E" w14:paraId="519FD49E" w14:textId="77777777" w:rsidTr="00201ECB">
        <w:trPr>
          <w:jc w:val="center"/>
        </w:trPr>
        <w:tc>
          <w:tcPr>
            <w:tcW w:w="1249" w:type="pct"/>
          </w:tcPr>
          <w:p w14:paraId="3F18CFD4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35E9E08B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6857F6E1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11A71365" w14:textId="02FF55EB" w:rsidR="00D37DA7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D37DA7" w:rsidRPr="00C02B0E" w14:paraId="1CF84B50" w14:textId="77777777" w:rsidTr="00201ECB">
        <w:trPr>
          <w:jc w:val="center"/>
        </w:trPr>
        <w:tc>
          <w:tcPr>
            <w:tcW w:w="1249" w:type="pct"/>
          </w:tcPr>
          <w:p w14:paraId="7BACA3D0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29154A6A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30D4950F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1250" w:type="pct"/>
          </w:tcPr>
          <w:p w14:paraId="66671E0A" w14:textId="188FB8D1" w:rsidR="00D37DA7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  <w:tr w:rsidR="00D37DA7" w:rsidRPr="00C02B0E" w14:paraId="786D4921" w14:textId="77777777" w:rsidTr="00201ECB">
        <w:trPr>
          <w:jc w:val="center"/>
        </w:trPr>
        <w:tc>
          <w:tcPr>
            <w:tcW w:w="1249" w:type="pct"/>
          </w:tcPr>
          <w:p w14:paraId="7C6E0231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2357129B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5E718113" w14:textId="77777777" w:rsidR="00D37DA7" w:rsidRPr="00C02B0E" w:rsidRDefault="00D37DA7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C02B0E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1250" w:type="pct"/>
          </w:tcPr>
          <w:p w14:paraId="43719BA8" w14:textId="5CB1F65B" w:rsidR="00D37DA7" w:rsidRPr="00C02B0E" w:rsidRDefault="00563265" w:rsidP="000461A9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 w:hint="eastAsia"/>
                <w:szCs w:val="21"/>
              </w:rPr>
              <w:t>1</w:t>
            </w:r>
          </w:p>
        </w:tc>
      </w:tr>
    </w:tbl>
    <w:p w14:paraId="139B73AC" w14:textId="77777777" w:rsidR="002E12DD" w:rsidRDefault="002E12DD" w:rsidP="003F529C"/>
    <w:p w14:paraId="4DB14A8D" w14:textId="77777777" w:rsidR="00CE3614" w:rsidRDefault="00CE3614" w:rsidP="003F529C"/>
    <w:p w14:paraId="2585DE7D" w14:textId="77777777" w:rsidR="00CE3614" w:rsidRDefault="00CE3614" w:rsidP="003F529C"/>
    <w:p w14:paraId="1BB51E08" w14:textId="77777777" w:rsidR="00CE3614" w:rsidRDefault="00CE3614" w:rsidP="003F529C"/>
    <w:p w14:paraId="0E4DCA5D" w14:textId="77777777" w:rsidR="00CE3614" w:rsidRDefault="00CE3614" w:rsidP="003F529C"/>
    <w:p w14:paraId="595900C4" w14:textId="77777777" w:rsidR="00CE3614" w:rsidRDefault="00CE3614" w:rsidP="003F529C"/>
    <w:p w14:paraId="467F34C5" w14:textId="77777777" w:rsidR="00CE3614" w:rsidRDefault="00CE3614" w:rsidP="003F529C"/>
    <w:p w14:paraId="1918540B" w14:textId="77777777" w:rsidR="00CE3614" w:rsidRDefault="00CE3614" w:rsidP="003F529C"/>
    <w:p w14:paraId="555CE1BE" w14:textId="77777777" w:rsidR="00CE3614" w:rsidRDefault="00CE3614" w:rsidP="003F529C"/>
    <w:p w14:paraId="674D1541" w14:textId="77777777" w:rsidR="00415DD0" w:rsidRDefault="00415DD0" w:rsidP="003F529C"/>
    <w:p w14:paraId="133559A6" w14:textId="77777777" w:rsidR="00415DD0" w:rsidRDefault="00415DD0" w:rsidP="003F529C"/>
    <w:p w14:paraId="00BCF286" w14:textId="77777777" w:rsidR="00415DD0" w:rsidRDefault="00415DD0" w:rsidP="003F529C"/>
    <w:p w14:paraId="6BB0C183" w14:textId="77777777" w:rsidR="00415DD0" w:rsidRDefault="00415DD0" w:rsidP="003F529C"/>
    <w:p w14:paraId="76FCBFB0" w14:textId="77777777" w:rsidR="00415DD0" w:rsidRDefault="00415DD0" w:rsidP="003F529C"/>
    <w:p w14:paraId="5952CD7B" w14:textId="77777777" w:rsidR="00415DD0" w:rsidRDefault="00415DD0" w:rsidP="003F529C"/>
    <w:p w14:paraId="2C9D4461" w14:textId="77777777" w:rsidR="00CE3614" w:rsidRPr="003F529C" w:rsidRDefault="00CE3614" w:rsidP="003F529C"/>
    <w:p w14:paraId="2855156E" w14:textId="77777777" w:rsidR="00F631F7" w:rsidRPr="009759FB" w:rsidRDefault="00F631F7" w:rsidP="00F631F7">
      <w:pPr>
        <w:pStyle w:val="1"/>
      </w:pPr>
      <w:r w:rsidRPr="009759FB">
        <w:rPr>
          <w:rFonts w:hint="eastAsia"/>
        </w:rPr>
        <w:lastRenderedPageBreak/>
        <w:t>实验</w:t>
      </w:r>
      <w:r>
        <w:rPr>
          <w:rFonts w:hint="eastAsia"/>
        </w:rPr>
        <w:t>三</w:t>
      </w:r>
      <w:r w:rsidRPr="00F631F7">
        <w:rPr>
          <w:rFonts w:hint="eastAsia"/>
        </w:rPr>
        <w:t>基于实验箱的数字逻辑实验——经典时序电路（</w:t>
      </w:r>
      <w:r w:rsidR="003019BA">
        <w:t>4</w:t>
      </w:r>
      <w:r w:rsidRPr="00F631F7">
        <w:rPr>
          <w:rFonts w:hint="eastAsia"/>
        </w:rPr>
        <w:t>学时）</w:t>
      </w:r>
    </w:p>
    <w:p w14:paraId="6323EEC8" w14:textId="77777777" w:rsidR="00A4068B" w:rsidRDefault="001646F6" w:rsidP="00C877C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1646F6">
        <w:rPr>
          <w:rFonts w:ascii="华文仿宋" w:eastAsia="华文仿宋" w:hAnsi="华文仿宋" w:hint="eastAsia"/>
          <w:sz w:val="28"/>
        </w:rPr>
        <w:t>1.</w:t>
      </w:r>
      <w:r w:rsidR="00C877C5">
        <w:rPr>
          <w:rFonts w:ascii="华文仿宋" w:eastAsia="华文仿宋" w:hAnsi="华文仿宋" w:hint="eastAsia"/>
          <w:sz w:val="28"/>
        </w:rPr>
        <w:t xml:space="preserve"> 验证时序</w:t>
      </w:r>
      <w:r w:rsidR="00C877C5" w:rsidRPr="007573F9">
        <w:rPr>
          <w:rFonts w:ascii="华文仿宋" w:eastAsia="华文仿宋" w:hAnsi="华文仿宋" w:hint="eastAsia"/>
          <w:sz w:val="28"/>
        </w:rPr>
        <w:t>逻辑电路</w:t>
      </w:r>
      <w:r w:rsidR="00C877C5">
        <w:rPr>
          <w:rFonts w:ascii="华文仿宋" w:eastAsia="华文仿宋" w:hAnsi="华文仿宋" w:hint="eastAsia"/>
          <w:sz w:val="28"/>
        </w:rPr>
        <w:t>芯片功能</w:t>
      </w:r>
      <w:r w:rsidR="00C877C5" w:rsidRPr="001646F6">
        <w:rPr>
          <w:rFonts w:ascii="华文仿宋" w:eastAsia="华文仿宋" w:hAnsi="华文仿宋" w:hint="eastAsia"/>
          <w:sz w:val="28"/>
        </w:rPr>
        <w:t>74HC74、74HC112</w:t>
      </w:r>
    </w:p>
    <w:p w14:paraId="748C55FB" w14:textId="77777777" w:rsidR="00C877C5" w:rsidRDefault="00A4068B" w:rsidP="00C877C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>
        <w:rPr>
          <w:rFonts w:ascii="华文仿宋" w:eastAsia="华文仿宋" w:hAnsi="华文仿宋" w:hint="eastAsia"/>
          <w:sz w:val="28"/>
        </w:rPr>
        <w:t>2. 验证时序</w:t>
      </w:r>
      <w:r w:rsidRPr="007573F9">
        <w:rPr>
          <w:rFonts w:ascii="华文仿宋" w:eastAsia="华文仿宋" w:hAnsi="华文仿宋" w:hint="eastAsia"/>
          <w:sz w:val="28"/>
        </w:rPr>
        <w:t>逻辑电路</w:t>
      </w:r>
      <w:r>
        <w:rPr>
          <w:rFonts w:ascii="华文仿宋" w:eastAsia="华文仿宋" w:hAnsi="华文仿宋" w:hint="eastAsia"/>
          <w:sz w:val="28"/>
        </w:rPr>
        <w:t>芯片功能</w:t>
      </w:r>
      <w:r w:rsidR="00C877C5" w:rsidRPr="001646F6">
        <w:rPr>
          <w:rFonts w:ascii="华文仿宋" w:eastAsia="华文仿宋" w:hAnsi="华文仿宋" w:hint="eastAsia"/>
          <w:sz w:val="28"/>
        </w:rPr>
        <w:t>74HC194、74HC161</w:t>
      </w:r>
    </w:p>
    <w:p w14:paraId="46CB6A88" w14:textId="77777777" w:rsidR="001646F6" w:rsidRPr="001646F6" w:rsidRDefault="00A4068B" w:rsidP="001646F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>
        <w:rPr>
          <w:rFonts w:ascii="华文仿宋" w:eastAsia="华文仿宋" w:hAnsi="华文仿宋" w:hint="eastAsia"/>
          <w:sz w:val="28"/>
        </w:rPr>
        <w:t>3</w:t>
      </w:r>
      <w:r w:rsidR="001646F6" w:rsidRPr="001646F6">
        <w:rPr>
          <w:rFonts w:ascii="华文仿宋" w:eastAsia="华文仿宋" w:hAnsi="华文仿宋" w:hint="eastAsia"/>
          <w:sz w:val="28"/>
        </w:rPr>
        <w:t>. 时序逻辑电路</w:t>
      </w:r>
      <w:r w:rsidR="00C877C5">
        <w:rPr>
          <w:rFonts w:ascii="华文仿宋" w:eastAsia="华文仿宋" w:hAnsi="华文仿宋" w:hint="eastAsia"/>
          <w:sz w:val="28"/>
        </w:rPr>
        <w:t>综合实验</w:t>
      </w:r>
    </w:p>
    <w:p w14:paraId="04C2B010" w14:textId="77777777" w:rsidR="00815459" w:rsidRPr="00C02B0E" w:rsidRDefault="00815459" w:rsidP="004C5771">
      <w:pPr>
        <w:pStyle w:val="2"/>
        <w:spacing w:before="156" w:after="156"/>
        <w:rPr>
          <w:rFonts w:ascii="Times New Roman" w:hAnsi="Times New Roman"/>
        </w:rPr>
      </w:pPr>
      <w:r w:rsidRPr="00C02B0E">
        <w:rPr>
          <w:rFonts w:ascii="Times New Roman" w:hAnsi="Times New Roman" w:hint="eastAsia"/>
        </w:rPr>
        <w:t>时序逻辑电路</w:t>
      </w:r>
    </w:p>
    <w:p w14:paraId="3BE90252" w14:textId="77777777" w:rsidR="00815459" w:rsidRPr="00C02B0E" w:rsidRDefault="00815459" w:rsidP="00C02B0E">
      <w:pPr>
        <w:spacing w:line="264" w:lineRule="auto"/>
        <w:rPr>
          <w:b/>
          <w:sz w:val="24"/>
        </w:rPr>
      </w:pPr>
      <w:r w:rsidRPr="00C02B0E">
        <w:rPr>
          <w:rFonts w:hint="eastAsia"/>
          <w:b/>
          <w:sz w:val="24"/>
        </w:rPr>
        <w:t>一、实验目的</w:t>
      </w:r>
    </w:p>
    <w:p w14:paraId="750AD994" w14:textId="77777777" w:rsidR="00C02B0E" w:rsidRPr="00C02B0E" w:rsidRDefault="00C02B0E" w:rsidP="00C02B0E">
      <w:pPr>
        <w:spacing w:line="264" w:lineRule="auto"/>
        <w:ind w:firstLineChars="200" w:firstLine="480"/>
        <w:rPr>
          <w:sz w:val="24"/>
        </w:rPr>
      </w:pPr>
      <w:r w:rsidRPr="00C02B0E">
        <w:rPr>
          <w:sz w:val="24"/>
        </w:rPr>
        <w:t xml:space="preserve">1. </w:t>
      </w:r>
      <w:r w:rsidRPr="00C02B0E">
        <w:rPr>
          <w:rFonts w:hint="eastAsia"/>
          <w:sz w:val="24"/>
        </w:rPr>
        <w:t>掌握</w:t>
      </w:r>
      <w:r w:rsidRPr="00C02B0E">
        <w:rPr>
          <w:sz w:val="24"/>
        </w:rPr>
        <w:t>D</w:t>
      </w:r>
      <w:r w:rsidRPr="00C02B0E">
        <w:rPr>
          <w:rFonts w:hint="eastAsia"/>
          <w:sz w:val="24"/>
        </w:rPr>
        <w:t>触发器的逻辑功能和测试方法，熟悉</w:t>
      </w:r>
      <w:r w:rsidRPr="00C02B0E">
        <w:rPr>
          <w:rFonts w:hint="eastAsia"/>
          <w:sz w:val="24"/>
        </w:rPr>
        <w:t>74HC74</w:t>
      </w:r>
      <w:r w:rsidRPr="00C02B0E">
        <w:rPr>
          <w:rFonts w:hint="eastAsia"/>
          <w:sz w:val="24"/>
        </w:rPr>
        <w:t>的引脚排列及其功能。</w:t>
      </w:r>
    </w:p>
    <w:p w14:paraId="3C4A0225" w14:textId="77777777" w:rsidR="00C02B0E" w:rsidRPr="00C02B0E" w:rsidRDefault="00C02B0E" w:rsidP="00C02B0E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2. </w:t>
      </w:r>
      <w:r w:rsidRPr="00C02B0E">
        <w:rPr>
          <w:rFonts w:hint="eastAsia"/>
          <w:sz w:val="24"/>
        </w:rPr>
        <w:t>掌握</w:t>
      </w:r>
      <w:r w:rsidRPr="00C02B0E">
        <w:rPr>
          <w:sz w:val="24"/>
        </w:rPr>
        <w:t>JK</w:t>
      </w:r>
      <w:r w:rsidRPr="00C02B0E">
        <w:rPr>
          <w:rFonts w:hint="eastAsia"/>
          <w:sz w:val="24"/>
        </w:rPr>
        <w:t>触发器的逻辑功能和测试方法，熟悉</w:t>
      </w:r>
      <w:r w:rsidRPr="00C02B0E">
        <w:rPr>
          <w:rFonts w:hint="eastAsia"/>
          <w:sz w:val="24"/>
        </w:rPr>
        <w:t>74HC112</w:t>
      </w:r>
      <w:r w:rsidRPr="00C02B0E">
        <w:rPr>
          <w:rFonts w:hint="eastAsia"/>
          <w:sz w:val="24"/>
        </w:rPr>
        <w:t>的引脚排列及其功能。</w:t>
      </w:r>
    </w:p>
    <w:p w14:paraId="7E41172F" w14:textId="77777777" w:rsidR="00C02B0E" w:rsidRPr="00C02B0E" w:rsidRDefault="00C02B0E" w:rsidP="00C02B0E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3 </w:t>
      </w:r>
      <w:r w:rsidRPr="00C02B0E">
        <w:rPr>
          <w:rFonts w:hint="eastAsia"/>
          <w:sz w:val="24"/>
        </w:rPr>
        <w:t>掌握移位寄存器的工作原理及其应用，熟悉</w:t>
      </w:r>
      <w:r w:rsidRPr="00C02B0E">
        <w:rPr>
          <w:rFonts w:hint="eastAsia"/>
          <w:sz w:val="24"/>
        </w:rPr>
        <w:t>74HC194</w:t>
      </w:r>
      <w:r w:rsidRPr="00C02B0E">
        <w:rPr>
          <w:rFonts w:hint="eastAsia"/>
          <w:sz w:val="24"/>
        </w:rPr>
        <w:t>的逻辑功能及实现各种移位功能的方法。</w:t>
      </w:r>
    </w:p>
    <w:p w14:paraId="22236CCC" w14:textId="77777777" w:rsidR="00C02B0E" w:rsidRPr="00C02B0E" w:rsidRDefault="00C02B0E" w:rsidP="00C02B0E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4 </w:t>
      </w:r>
      <w:r w:rsidRPr="00C02B0E">
        <w:rPr>
          <w:rFonts w:hint="eastAsia"/>
          <w:sz w:val="24"/>
        </w:rPr>
        <w:t>掌握计数电路的工作原理和各控制端的作用，测试并验证</w:t>
      </w:r>
      <w:r w:rsidRPr="00C02B0E">
        <w:rPr>
          <w:sz w:val="24"/>
        </w:rPr>
        <w:t>74</w:t>
      </w:r>
      <w:r w:rsidRPr="00C02B0E">
        <w:rPr>
          <w:rFonts w:hint="eastAsia"/>
          <w:sz w:val="24"/>
        </w:rPr>
        <w:t>HC</w:t>
      </w:r>
      <w:r w:rsidRPr="00C02B0E">
        <w:rPr>
          <w:sz w:val="24"/>
        </w:rPr>
        <w:t>161</w:t>
      </w:r>
      <w:r w:rsidRPr="00C02B0E">
        <w:rPr>
          <w:rFonts w:hint="eastAsia"/>
          <w:sz w:val="24"/>
        </w:rPr>
        <w:t>的逻辑功能。</w:t>
      </w:r>
    </w:p>
    <w:p w14:paraId="4411985D" w14:textId="77777777" w:rsidR="00C02B0E" w:rsidRPr="00C02B0E" w:rsidRDefault="00C02B0E" w:rsidP="00C02B0E">
      <w:pPr>
        <w:spacing w:line="264" w:lineRule="auto"/>
        <w:rPr>
          <w:sz w:val="24"/>
        </w:rPr>
      </w:pPr>
    </w:p>
    <w:p w14:paraId="720F01D9" w14:textId="77777777" w:rsidR="00C02B0E" w:rsidRPr="00C02B0E" w:rsidRDefault="00C02B0E" w:rsidP="00C02B0E">
      <w:pPr>
        <w:spacing w:line="264" w:lineRule="auto"/>
        <w:rPr>
          <w:b/>
          <w:sz w:val="24"/>
        </w:rPr>
      </w:pPr>
      <w:r w:rsidRPr="00C02B0E">
        <w:rPr>
          <w:rFonts w:hint="eastAsia"/>
          <w:b/>
          <w:sz w:val="24"/>
        </w:rPr>
        <w:t>二、实验仪器及</w:t>
      </w:r>
      <w:r w:rsidR="003A7628">
        <w:rPr>
          <w:rFonts w:hint="eastAsia"/>
          <w:b/>
          <w:sz w:val="24"/>
        </w:rPr>
        <w:t>元</w:t>
      </w:r>
      <w:r w:rsidRPr="00C02B0E">
        <w:rPr>
          <w:rFonts w:hint="eastAsia"/>
          <w:b/>
          <w:sz w:val="24"/>
        </w:rPr>
        <w:t>器件</w:t>
      </w:r>
    </w:p>
    <w:p w14:paraId="44C6C869" w14:textId="77777777" w:rsidR="00C02B0E" w:rsidRPr="00C02B0E" w:rsidRDefault="00C02B0E" w:rsidP="003A7628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>1.</w:t>
      </w:r>
      <w:r w:rsidRPr="00C02B0E">
        <w:rPr>
          <w:rFonts w:hint="eastAsia"/>
          <w:sz w:val="24"/>
        </w:rPr>
        <w:t>数字逻辑</w:t>
      </w:r>
      <w:r w:rsidR="003A7628">
        <w:rPr>
          <w:rFonts w:hint="eastAsia"/>
          <w:sz w:val="24"/>
        </w:rPr>
        <w:t>与</w:t>
      </w:r>
      <w:r w:rsidRPr="00C02B0E">
        <w:rPr>
          <w:rFonts w:hint="eastAsia"/>
          <w:sz w:val="24"/>
        </w:rPr>
        <w:t>系统</w:t>
      </w:r>
      <w:r w:rsidR="003A7628">
        <w:rPr>
          <w:rFonts w:hint="eastAsia"/>
          <w:sz w:val="24"/>
        </w:rPr>
        <w:t>设计</w:t>
      </w:r>
      <w:r w:rsidRPr="00C02B0E">
        <w:rPr>
          <w:rFonts w:hint="eastAsia"/>
          <w:sz w:val="24"/>
        </w:rPr>
        <w:t>实验箱。</w:t>
      </w:r>
    </w:p>
    <w:p w14:paraId="19033140" w14:textId="77777777" w:rsidR="00C02B0E" w:rsidRPr="00C02B0E" w:rsidRDefault="00C02B0E" w:rsidP="00C02B0E">
      <w:pPr>
        <w:spacing w:line="264" w:lineRule="auto"/>
        <w:ind w:firstLineChars="200" w:firstLine="480"/>
        <w:rPr>
          <w:sz w:val="24"/>
        </w:rPr>
      </w:pPr>
      <w:r w:rsidRPr="00C02B0E">
        <w:rPr>
          <w:rFonts w:hint="eastAsia"/>
          <w:sz w:val="24"/>
        </w:rPr>
        <w:t xml:space="preserve">2. </w:t>
      </w:r>
      <w:r w:rsidR="003A7628">
        <w:rPr>
          <w:rFonts w:hint="eastAsia"/>
          <w:sz w:val="24"/>
        </w:rPr>
        <w:t>元</w:t>
      </w:r>
      <w:r w:rsidRPr="00C02B0E">
        <w:rPr>
          <w:rFonts w:hint="eastAsia"/>
          <w:sz w:val="24"/>
        </w:rPr>
        <w:t>器件：双</w:t>
      </w:r>
      <w:r w:rsidRPr="00C02B0E">
        <w:rPr>
          <w:sz w:val="24"/>
        </w:rPr>
        <w:t>D</w:t>
      </w:r>
      <w:r w:rsidRPr="00C02B0E">
        <w:rPr>
          <w:rFonts w:hint="eastAsia"/>
          <w:sz w:val="24"/>
        </w:rPr>
        <w:t>触发器</w:t>
      </w:r>
      <w:r w:rsidRPr="00C02B0E">
        <w:rPr>
          <w:sz w:val="24"/>
        </w:rPr>
        <w:t>74HC74</w:t>
      </w:r>
      <w:r w:rsidRPr="00C02B0E">
        <w:rPr>
          <w:rFonts w:hint="eastAsia"/>
          <w:sz w:val="24"/>
        </w:rPr>
        <w:t>、双</w:t>
      </w:r>
      <w:r w:rsidRPr="00C02B0E">
        <w:rPr>
          <w:sz w:val="24"/>
        </w:rPr>
        <w:t>JK</w:t>
      </w:r>
      <w:r w:rsidRPr="00C02B0E">
        <w:rPr>
          <w:rFonts w:hint="eastAsia"/>
          <w:sz w:val="24"/>
        </w:rPr>
        <w:t>触发器</w:t>
      </w:r>
      <w:r w:rsidRPr="00C02B0E">
        <w:rPr>
          <w:sz w:val="24"/>
        </w:rPr>
        <w:t>74HC112</w:t>
      </w:r>
      <w:r w:rsidRPr="00C02B0E">
        <w:rPr>
          <w:rFonts w:hint="eastAsia"/>
          <w:sz w:val="24"/>
        </w:rPr>
        <w:t>、双向移位寄存器</w:t>
      </w:r>
      <w:r w:rsidRPr="00C02B0E">
        <w:rPr>
          <w:sz w:val="24"/>
        </w:rPr>
        <w:t>74HC194</w:t>
      </w:r>
      <w:r w:rsidRPr="00C02B0E">
        <w:rPr>
          <w:rFonts w:hint="eastAsia"/>
          <w:sz w:val="24"/>
        </w:rPr>
        <w:t>、计数器</w:t>
      </w:r>
      <w:r w:rsidRPr="00C02B0E">
        <w:rPr>
          <w:sz w:val="24"/>
        </w:rPr>
        <w:t>74HC161</w:t>
      </w:r>
      <w:r w:rsidRPr="00C02B0E">
        <w:rPr>
          <w:rFonts w:hint="eastAsia"/>
          <w:sz w:val="24"/>
        </w:rPr>
        <w:t>。</w:t>
      </w:r>
    </w:p>
    <w:p w14:paraId="2A851435" w14:textId="77777777" w:rsidR="00815459" w:rsidRPr="00C02B0E" w:rsidRDefault="00815459" w:rsidP="00C02B0E">
      <w:pPr>
        <w:spacing w:line="264" w:lineRule="auto"/>
        <w:rPr>
          <w:sz w:val="24"/>
        </w:rPr>
      </w:pPr>
    </w:p>
    <w:p w14:paraId="4E64F252" w14:textId="77777777" w:rsidR="00815459" w:rsidRDefault="00815459" w:rsidP="00C02B0E">
      <w:pPr>
        <w:spacing w:line="264" w:lineRule="auto"/>
        <w:rPr>
          <w:b/>
          <w:sz w:val="24"/>
        </w:rPr>
      </w:pPr>
      <w:r w:rsidRPr="00C02B0E">
        <w:rPr>
          <w:rFonts w:hint="eastAsia"/>
          <w:b/>
          <w:sz w:val="24"/>
        </w:rPr>
        <w:t>三、实验结果和数据处理</w:t>
      </w:r>
    </w:p>
    <w:p w14:paraId="11B10F0E" w14:textId="77777777" w:rsidR="00110ECD" w:rsidRPr="001A244B" w:rsidRDefault="00C877C5" w:rsidP="00110ECD">
      <w:pPr>
        <w:spacing w:line="264" w:lineRule="auto"/>
        <w:ind w:firstLineChars="200" w:firstLine="480"/>
        <w:rPr>
          <w:b/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、验证芯片</w:t>
      </w:r>
      <w:r w:rsidRPr="00C877C5">
        <w:rPr>
          <w:rFonts w:hint="eastAsia"/>
          <w:sz w:val="24"/>
        </w:rPr>
        <w:t>74HC74</w:t>
      </w:r>
      <w:r w:rsidRPr="00C877C5">
        <w:rPr>
          <w:rFonts w:hint="eastAsia"/>
          <w:sz w:val="24"/>
        </w:rPr>
        <w:t>、</w:t>
      </w:r>
      <w:r w:rsidRPr="00C877C5">
        <w:rPr>
          <w:rFonts w:hint="eastAsia"/>
          <w:sz w:val="24"/>
        </w:rPr>
        <w:t>74HC112</w:t>
      </w:r>
      <w:r w:rsidRPr="00C877C5">
        <w:rPr>
          <w:rFonts w:hint="eastAsia"/>
          <w:sz w:val="24"/>
        </w:rPr>
        <w:t>、</w:t>
      </w:r>
      <w:r w:rsidRPr="00C877C5">
        <w:rPr>
          <w:rFonts w:hint="eastAsia"/>
          <w:sz w:val="24"/>
        </w:rPr>
        <w:t>74HC194</w:t>
      </w:r>
      <w:r w:rsidRPr="00C877C5">
        <w:rPr>
          <w:rFonts w:hint="eastAsia"/>
          <w:sz w:val="24"/>
        </w:rPr>
        <w:t>、</w:t>
      </w:r>
      <w:r w:rsidRPr="00C877C5">
        <w:rPr>
          <w:rFonts w:hint="eastAsia"/>
          <w:sz w:val="24"/>
        </w:rPr>
        <w:t>74HC161</w:t>
      </w:r>
      <w:r>
        <w:rPr>
          <w:rFonts w:hint="eastAsia"/>
          <w:sz w:val="24"/>
        </w:rPr>
        <w:t>，</w:t>
      </w:r>
      <w:r w:rsidRPr="004B7C36">
        <w:rPr>
          <w:rFonts w:hint="eastAsia"/>
          <w:sz w:val="24"/>
        </w:rPr>
        <w:t>将实验数据填到</w:t>
      </w:r>
      <w:r w:rsidR="00110ECD" w:rsidRPr="004B7C36">
        <w:rPr>
          <w:rFonts w:hint="eastAsia"/>
          <w:sz w:val="24"/>
        </w:rPr>
        <w:t>表</w:t>
      </w:r>
      <w:r w:rsidR="00280EAC">
        <w:rPr>
          <w:sz w:val="24"/>
        </w:rPr>
        <w:t>16</w:t>
      </w:r>
      <w:r w:rsidR="00110ECD" w:rsidRPr="004B7C36">
        <w:rPr>
          <w:rFonts w:hint="eastAsia"/>
          <w:sz w:val="24"/>
        </w:rPr>
        <w:t>至表</w:t>
      </w:r>
      <w:r w:rsidR="00280EAC">
        <w:rPr>
          <w:sz w:val="24"/>
        </w:rPr>
        <w:t>19</w:t>
      </w:r>
      <w:r w:rsidR="00110ECD" w:rsidRPr="004B7C36">
        <w:rPr>
          <w:rFonts w:hint="eastAsia"/>
          <w:sz w:val="24"/>
        </w:rPr>
        <w:t>中</w:t>
      </w:r>
      <w:r w:rsidR="007A0B57">
        <w:rPr>
          <w:rFonts w:hint="eastAsia"/>
          <w:sz w:val="24"/>
        </w:rPr>
        <w:t>。</w:t>
      </w:r>
    </w:p>
    <w:p w14:paraId="509B48B4" w14:textId="77777777" w:rsidR="00110ECD" w:rsidRPr="00110ECD" w:rsidRDefault="00110ECD" w:rsidP="00C02B0E">
      <w:pPr>
        <w:spacing w:line="264" w:lineRule="auto"/>
        <w:rPr>
          <w:b/>
          <w:sz w:val="24"/>
        </w:rPr>
      </w:pPr>
    </w:p>
    <w:p w14:paraId="7040F934" w14:textId="77777777" w:rsidR="005B5ED7" w:rsidRPr="0002534C" w:rsidRDefault="005B5ED7" w:rsidP="005B5ED7">
      <w:pPr>
        <w:pStyle w:val="ae"/>
        <w:rPr>
          <w:sz w:val="21"/>
          <w:szCs w:val="21"/>
        </w:rPr>
      </w:pPr>
      <w:r w:rsidRPr="0002534C">
        <w:rPr>
          <w:rFonts w:hint="eastAsia"/>
          <w:sz w:val="21"/>
          <w:szCs w:val="21"/>
        </w:rPr>
        <w:t>表</w:t>
      </w:r>
      <w:r w:rsidR="009B23CC">
        <w:rPr>
          <w:sz w:val="21"/>
          <w:szCs w:val="21"/>
        </w:rPr>
        <w:t>1</w:t>
      </w:r>
      <w:r w:rsidR="009B23CC">
        <w:rPr>
          <w:rFonts w:hint="eastAsia"/>
          <w:sz w:val="21"/>
          <w:szCs w:val="21"/>
        </w:rPr>
        <w:t>9</w:t>
      </w:r>
      <w:r w:rsidRPr="0002534C">
        <w:rPr>
          <w:sz w:val="21"/>
          <w:szCs w:val="21"/>
        </w:rPr>
        <w:t xml:space="preserve">  D</w:t>
      </w:r>
      <w:r w:rsidRPr="0002534C">
        <w:rPr>
          <w:rFonts w:hint="eastAsia"/>
          <w:sz w:val="21"/>
          <w:szCs w:val="21"/>
        </w:rPr>
        <w:t>触发器</w:t>
      </w:r>
      <w:r w:rsidRPr="0002534C">
        <w:rPr>
          <w:sz w:val="21"/>
          <w:szCs w:val="21"/>
        </w:rPr>
        <w:t>74HC74</w:t>
      </w:r>
      <w:r w:rsidRPr="0002534C">
        <w:rPr>
          <w:rFonts w:hint="eastAsia"/>
          <w:sz w:val="21"/>
          <w:szCs w:val="21"/>
        </w:rPr>
        <w:t>输入</w:t>
      </w:r>
      <w:r w:rsidRPr="0002534C">
        <w:rPr>
          <w:rFonts w:hint="eastAsia"/>
          <w:sz w:val="21"/>
          <w:szCs w:val="21"/>
        </w:rPr>
        <w:t>/</w:t>
      </w:r>
      <w:r w:rsidRPr="0002534C">
        <w:rPr>
          <w:rFonts w:hint="eastAsia"/>
          <w:sz w:val="21"/>
          <w:szCs w:val="21"/>
        </w:rPr>
        <w:t>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269"/>
        <w:gridCol w:w="1334"/>
        <w:gridCol w:w="578"/>
        <w:gridCol w:w="473"/>
        <w:gridCol w:w="692"/>
        <w:gridCol w:w="700"/>
        <w:gridCol w:w="1056"/>
      </w:tblGrid>
      <w:tr w:rsidR="00865D36" w:rsidRPr="0002534C" w14:paraId="32A5D9CB" w14:textId="77777777" w:rsidTr="00711574">
        <w:trPr>
          <w:tblHeader/>
          <w:jc w:val="center"/>
        </w:trPr>
        <w:tc>
          <w:tcPr>
            <w:tcW w:w="0" w:type="auto"/>
            <w:gridSpan w:val="4"/>
            <w:vAlign w:val="center"/>
          </w:tcPr>
          <w:p w14:paraId="07A53B9A" w14:textId="77777777" w:rsidR="00865D36" w:rsidRPr="0002534C" w:rsidRDefault="00865D36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输入</w:t>
            </w:r>
          </w:p>
        </w:tc>
        <w:tc>
          <w:tcPr>
            <w:tcW w:w="0" w:type="auto"/>
            <w:gridSpan w:val="2"/>
            <w:vAlign w:val="center"/>
          </w:tcPr>
          <w:p w14:paraId="68EC3239" w14:textId="77777777" w:rsidR="00865D36" w:rsidRPr="0002534C" w:rsidRDefault="00865D36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输出</w:t>
            </w:r>
          </w:p>
        </w:tc>
        <w:tc>
          <w:tcPr>
            <w:tcW w:w="0" w:type="auto"/>
            <w:vMerge w:val="restart"/>
            <w:vAlign w:val="center"/>
          </w:tcPr>
          <w:p w14:paraId="484FA626" w14:textId="77777777" w:rsidR="00865D36" w:rsidRPr="0002534C" w:rsidRDefault="00865D36" w:rsidP="00865D36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功能说明</w:t>
            </w:r>
          </w:p>
        </w:tc>
      </w:tr>
      <w:tr w:rsidR="00865D36" w:rsidRPr="0002534C" w14:paraId="0E1588AA" w14:textId="77777777" w:rsidTr="00711574">
        <w:trPr>
          <w:tblHeader/>
          <w:jc w:val="center"/>
        </w:trPr>
        <w:tc>
          <w:tcPr>
            <w:tcW w:w="0" w:type="auto"/>
            <w:vAlign w:val="center"/>
          </w:tcPr>
          <w:p w14:paraId="1FA1205B" w14:textId="77777777" w:rsidR="00865D36" w:rsidRPr="0002534C" w:rsidRDefault="00865D36" w:rsidP="009639B4">
            <w:pPr>
              <w:snapToGrid w:val="0"/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置位输入</w:t>
            </w:r>
            <w:r w:rsidR="0082431F" w:rsidRPr="0002534C">
              <w:rPr>
                <w:noProof/>
                <w:position w:val="-6"/>
                <w:szCs w:val="21"/>
              </w:rPr>
              <w:object w:dxaOrig="279" w:dyaOrig="340" w14:anchorId="64655347">
                <v:shape id="_x0000_i1052" type="#_x0000_t75" alt="" style="width:10.6pt;height:13.85pt;mso-width-percent:0;mso-height-percent:0;mso-width-percent:0;mso-height-percent:0" o:ole="">
                  <v:imagedata r:id="rId66" o:title=""/>
                </v:shape>
                <o:OLEObject Type="Embed" ProgID="Equation.3" ShapeID="_x0000_i1052" DrawAspect="Content" ObjectID="_1796885356" r:id="rId67"/>
              </w:object>
            </w:r>
          </w:p>
        </w:tc>
        <w:tc>
          <w:tcPr>
            <w:tcW w:w="0" w:type="auto"/>
            <w:vAlign w:val="center"/>
          </w:tcPr>
          <w:p w14:paraId="03631436" w14:textId="77777777" w:rsidR="00865D36" w:rsidRPr="0002534C" w:rsidRDefault="00865D36" w:rsidP="009639B4">
            <w:pPr>
              <w:snapToGrid w:val="0"/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复位输入</w:t>
            </w:r>
            <w:r w:rsidR="0082431F" w:rsidRPr="0002534C">
              <w:rPr>
                <w:noProof/>
                <w:position w:val="-4"/>
                <w:szCs w:val="21"/>
              </w:rPr>
              <w:object w:dxaOrig="340" w:dyaOrig="320" w14:anchorId="1E38C933">
                <v:shape id="_x0000_i1053" type="#_x0000_t75" alt="" style="width:13.85pt;height:14.75pt;mso-width-percent:0;mso-height-percent:0;mso-width-percent:0;mso-height-percent:0" o:ole="">
                  <v:imagedata r:id="rId68" o:title=""/>
                </v:shape>
                <o:OLEObject Type="Embed" ProgID="Equation.3" ShapeID="_x0000_i1053" DrawAspect="Content" ObjectID="_1796885357" r:id="rId69"/>
              </w:object>
            </w:r>
          </w:p>
        </w:tc>
        <w:tc>
          <w:tcPr>
            <w:tcW w:w="0" w:type="auto"/>
            <w:vAlign w:val="center"/>
          </w:tcPr>
          <w:p w14:paraId="0B0B043B" w14:textId="77777777" w:rsidR="00865D36" w:rsidRPr="0002534C" w:rsidRDefault="00711574" w:rsidP="009639B4"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  <w:r w:rsidR="00865D36" w:rsidRPr="0002534C">
              <w:rPr>
                <w:szCs w:val="21"/>
              </w:rPr>
              <w:t>CP</w:t>
            </w:r>
          </w:p>
        </w:tc>
        <w:tc>
          <w:tcPr>
            <w:tcW w:w="0" w:type="auto"/>
            <w:vAlign w:val="center"/>
          </w:tcPr>
          <w:p w14:paraId="40AE1025" w14:textId="77777777" w:rsidR="00865D36" w:rsidRPr="0002534C" w:rsidRDefault="00711574" w:rsidP="009639B4"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  <w:r w:rsidR="00865D36" w:rsidRPr="0002534C">
              <w:rPr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70AE2492" w14:textId="77777777" w:rsidR="00865D36" w:rsidRPr="0002534C" w:rsidRDefault="00711574" w:rsidP="00FF3667"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  <w:r w:rsidR="00865D36" w:rsidRPr="0002534C">
              <w:rPr>
                <w:szCs w:val="21"/>
              </w:rPr>
              <w:t>Q</w:t>
            </w:r>
            <w:r w:rsidR="00865D36" w:rsidRPr="00865D36">
              <w:rPr>
                <w:szCs w:val="21"/>
                <w:vertAlign w:val="superscript"/>
              </w:rPr>
              <w:t>n+1</w:t>
            </w:r>
          </w:p>
        </w:tc>
        <w:tc>
          <w:tcPr>
            <w:tcW w:w="0" w:type="auto"/>
            <w:vAlign w:val="center"/>
          </w:tcPr>
          <w:p w14:paraId="63BDD9AA" w14:textId="77777777" w:rsidR="00865D36" w:rsidRPr="0002534C" w:rsidRDefault="00711574" w:rsidP="00FF3667"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  <w:r w:rsidR="0082431F" w:rsidRPr="00865D36">
              <w:rPr>
                <w:noProof/>
                <w:position w:val="-10"/>
                <w:szCs w:val="21"/>
              </w:rPr>
              <w:object w:dxaOrig="480" w:dyaOrig="420" w14:anchorId="038B6D6B">
                <v:shape id="_x0000_i1054" type="#_x0000_t75" alt="" style="width:18.9pt;height:17.1pt;mso-width-percent:0;mso-height-percent:0;mso-width-percent:0;mso-height-percent:0" o:ole="">
                  <v:imagedata r:id="rId70" o:title=""/>
                </v:shape>
                <o:OLEObject Type="Embed" ProgID="Equation.3" ShapeID="_x0000_i1054" DrawAspect="Content" ObjectID="_1796885358" r:id="rId71"/>
              </w:object>
            </w:r>
          </w:p>
        </w:tc>
        <w:tc>
          <w:tcPr>
            <w:tcW w:w="0" w:type="auto"/>
            <w:vMerge/>
            <w:vAlign w:val="center"/>
          </w:tcPr>
          <w:p w14:paraId="05544CDE" w14:textId="77777777" w:rsidR="00865D36" w:rsidRPr="0002534C" w:rsidRDefault="00865D36" w:rsidP="009639B4">
            <w:pPr>
              <w:snapToGrid w:val="0"/>
              <w:jc w:val="center"/>
              <w:rPr>
                <w:szCs w:val="21"/>
              </w:rPr>
            </w:pPr>
          </w:p>
        </w:tc>
      </w:tr>
      <w:tr w:rsidR="005B5ED7" w:rsidRPr="0002534C" w14:paraId="3C78FF5F" w14:textId="77777777" w:rsidTr="00711574">
        <w:trPr>
          <w:jc w:val="center"/>
        </w:trPr>
        <w:tc>
          <w:tcPr>
            <w:tcW w:w="0" w:type="auto"/>
          </w:tcPr>
          <w:p w14:paraId="6B289515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0EEC30BB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16163134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6C6A655D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48BF99F2" w14:textId="524724CF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7981A7CF" w14:textId="0E5C0CE4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7E0FBAAA" w14:textId="77A04E88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异步置</w:t>
            </w:r>
            <w:r>
              <w:rPr>
                <w:rFonts w:hint="eastAsia"/>
                <w:szCs w:val="21"/>
              </w:rPr>
              <w:t>1</w:t>
            </w:r>
          </w:p>
        </w:tc>
      </w:tr>
      <w:tr w:rsidR="005B5ED7" w:rsidRPr="0002534C" w14:paraId="58E1B906" w14:textId="77777777" w:rsidTr="00711574">
        <w:trPr>
          <w:jc w:val="center"/>
        </w:trPr>
        <w:tc>
          <w:tcPr>
            <w:tcW w:w="0" w:type="auto"/>
          </w:tcPr>
          <w:p w14:paraId="08E9C3D8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0B0AF144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3DD66F3B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667606BE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58ED9ED5" w14:textId="664EC4E7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2EF33C3A" w14:textId="7C674BAF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445A57A9" w14:textId="2334094F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异步置</w:t>
            </w:r>
            <w:r>
              <w:rPr>
                <w:rFonts w:hint="eastAsia"/>
                <w:szCs w:val="21"/>
              </w:rPr>
              <w:t>0</w:t>
            </w:r>
          </w:p>
        </w:tc>
      </w:tr>
      <w:tr w:rsidR="005B5ED7" w:rsidRPr="0002534C" w14:paraId="6ACEF0B7" w14:textId="77777777" w:rsidTr="00711574">
        <w:trPr>
          <w:jc w:val="center"/>
        </w:trPr>
        <w:tc>
          <w:tcPr>
            <w:tcW w:w="0" w:type="auto"/>
          </w:tcPr>
          <w:p w14:paraId="6683F1B8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6EDD182D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32F56B9D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↑</w:t>
            </w:r>
          </w:p>
        </w:tc>
        <w:tc>
          <w:tcPr>
            <w:tcW w:w="0" w:type="auto"/>
          </w:tcPr>
          <w:p w14:paraId="0C2E23DB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6122366A" w14:textId="05A000E3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788E60A3" w14:textId="21CF7602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091E4F25" w14:textId="5575FE27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同步置</w:t>
            </w:r>
            <w:r>
              <w:rPr>
                <w:rFonts w:hint="eastAsia"/>
                <w:szCs w:val="21"/>
              </w:rPr>
              <w:t>0</w:t>
            </w:r>
          </w:p>
        </w:tc>
      </w:tr>
      <w:tr w:rsidR="005B5ED7" w:rsidRPr="0002534C" w14:paraId="365D54C3" w14:textId="77777777" w:rsidTr="00711574">
        <w:trPr>
          <w:jc w:val="center"/>
        </w:trPr>
        <w:tc>
          <w:tcPr>
            <w:tcW w:w="0" w:type="auto"/>
          </w:tcPr>
          <w:p w14:paraId="1FF5981D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2BD95F49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4D2949B0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↑</w:t>
            </w:r>
          </w:p>
        </w:tc>
        <w:tc>
          <w:tcPr>
            <w:tcW w:w="0" w:type="auto"/>
          </w:tcPr>
          <w:p w14:paraId="43FCBA6E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5188F177" w14:textId="256743C7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0DA44477" w14:textId="2EEEE0E7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</w:tcPr>
          <w:p w14:paraId="71E341B9" w14:textId="1E524DD1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同步置</w:t>
            </w:r>
            <w:r>
              <w:rPr>
                <w:rFonts w:hint="eastAsia"/>
                <w:szCs w:val="21"/>
              </w:rPr>
              <w:t>1</w:t>
            </w:r>
          </w:p>
        </w:tc>
      </w:tr>
      <w:tr w:rsidR="005B5ED7" w:rsidRPr="0002534C" w14:paraId="5ADF5912" w14:textId="77777777" w:rsidTr="00711574">
        <w:trPr>
          <w:jc w:val="center"/>
        </w:trPr>
        <w:tc>
          <w:tcPr>
            <w:tcW w:w="0" w:type="auto"/>
          </w:tcPr>
          <w:p w14:paraId="35898EBD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7935B097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1BC47915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5B65E794" w14:textId="77777777" w:rsidR="005B5ED7" w:rsidRPr="0002534C" w:rsidRDefault="005B5ED7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0" w:type="auto"/>
          </w:tcPr>
          <w:p w14:paraId="6F720782" w14:textId="3BDCEC6F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0496F1E7" w14:textId="6A0779EA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2DCADF25" w14:textId="567FFA81" w:rsidR="005B5ED7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未定义</w:t>
            </w:r>
          </w:p>
        </w:tc>
      </w:tr>
    </w:tbl>
    <w:p w14:paraId="4568DE15" w14:textId="77777777" w:rsidR="005B5ED7" w:rsidRPr="0002534C" w:rsidRDefault="005B5ED7" w:rsidP="005B5ED7">
      <w:pPr>
        <w:ind w:firstLineChars="400" w:firstLine="840"/>
        <w:rPr>
          <w:szCs w:val="21"/>
        </w:rPr>
      </w:pPr>
      <w:r w:rsidRPr="0002534C">
        <w:rPr>
          <w:rFonts w:hint="eastAsia"/>
          <w:szCs w:val="21"/>
        </w:rPr>
        <w:t>注：</w:t>
      </w:r>
      <w:r w:rsidRPr="0002534C">
        <w:rPr>
          <w:szCs w:val="21"/>
        </w:rPr>
        <w:t>X</w:t>
      </w:r>
      <w:r w:rsidRPr="0002534C">
        <w:rPr>
          <w:rFonts w:hint="eastAsia"/>
          <w:szCs w:val="21"/>
        </w:rPr>
        <w:t>为任意状态</w:t>
      </w:r>
    </w:p>
    <w:p w14:paraId="631C9D99" w14:textId="77777777" w:rsidR="0002534C" w:rsidRPr="0002534C" w:rsidRDefault="0002534C" w:rsidP="00C02B0E">
      <w:pPr>
        <w:spacing w:line="264" w:lineRule="auto"/>
        <w:rPr>
          <w:sz w:val="24"/>
        </w:rPr>
      </w:pPr>
    </w:p>
    <w:p w14:paraId="5BD6EBD8" w14:textId="77777777" w:rsidR="0002534C" w:rsidRPr="0002534C" w:rsidRDefault="0002534C" w:rsidP="0002534C">
      <w:pPr>
        <w:pStyle w:val="ae"/>
        <w:rPr>
          <w:sz w:val="21"/>
          <w:szCs w:val="21"/>
        </w:rPr>
      </w:pPr>
      <w:r w:rsidRPr="0002534C">
        <w:rPr>
          <w:rFonts w:hint="eastAsia"/>
          <w:sz w:val="21"/>
          <w:szCs w:val="21"/>
        </w:rPr>
        <w:t>表</w:t>
      </w:r>
      <w:r w:rsidR="009B23CC">
        <w:rPr>
          <w:rFonts w:hint="eastAsia"/>
          <w:sz w:val="21"/>
          <w:szCs w:val="21"/>
        </w:rPr>
        <w:t>20</w:t>
      </w:r>
      <w:r w:rsidRPr="0002534C">
        <w:rPr>
          <w:sz w:val="21"/>
          <w:szCs w:val="21"/>
        </w:rPr>
        <w:t xml:space="preserve"> JK</w:t>
      </w:r>
      <w:r w:rsidRPr="0002534C">
        <w:rPr>
          <w:rFonts w:hint="eastAsia"/>
          <w:sz w:val="21"/>
          <w:szCs w:val="21"/>
        </w:rPr>
        <w:t>触发器</w:t>
      </w:r>
      <w:r w:rsidRPr="0002534C">
        <w:rPr>
          <w:sz w:val="21"/>
          <w:szCs w:val="21"/>
        </w:rPr>
        <w:t>74HC112</w:t>
      </w:r>
      <w:r w:rsidRPr="0002534C">
        <w:rPr>
          <w:rFonts w:hint="eastAsia"/>
          <w:sz w:val="21"/>
          <w:szCs w:val="21"/>
        </w:rPr>
        <w:t>输入</w:t>
      </w:r>
      <w:r w:rsidRPr="0002534C">
        <w:rPr>
          <w:rFonts w:hint="eastAsia"/>
          <w:sz w:val="21"/>
          <w:szCs w:val="21"/>
        </w:rPr>
        <w:t>/</w:t>
      </w:r>
      <w:r w:rsidRPr="0002534C">
        <w:rPr>
          <w:rFonts w:hint="eastAsia"/>
          <w:sz w:val="21"/>
          <w:szCs w:val="21"/>
        </w:rPr>
        <w:t>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362"/>
        <w:gridCol w:w="1435"/>
        <w:gridCol w:w="627"/>
        <w:gridCol w:w="709"/>
        <w:gridCol w:w="800"/>
        <w:gridCol w:w="820"/>
        <w:gridCol w:w="789"/>
        <w:gridCol w:w="1356"/>
      </w:tblGrid>
      <w:tr w:rsidR="00865D36" w:rsidRPr="0002534C" w14:paraId="6603D3EC" w14:textId="77777777" w:rsidTr="003C138A">
        <w:trPr>
          <w:tblHeader/>
          <w:jc w:val="center"/>
        </w:trPr>
        <w:tc>
          <w:tcPr>
            <w:tcW w:w="4898" w:type="dxa"/>
            <w:gridSpan w:val="5"/>
          </w:tcPr>
          <w:p w14:paraId="5F22A192" w14:textId="77777777" w:rsidR="00865D36" w:rsidRPr="0002534C" w:rsidRDefault="00865D36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输入</w:t>
            </w:r>
          </w:p>
        </w:tc>
        <w:tc>
          <w:tcPr>
            <w:tcW w:w="1609" w:type="dxa"/>
            <w:gridSpan w:val="2"/>
            <w:vAlign w:val="center"/>
          </w:tcPr>
          <w:p w14:paraId="4E9D51A7" w14:textId="77777777" w:rsidR="00865D36" w:rsidRPr="0002534C" w:rsidRDefault="00865D36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输出</w:t>
            </w:r>
          </w:p>
        </w:tc>
        <w:tc>
          <w:tcPr>
            <w:tcW w:w="1356" w:type="dxa"/>
            <w:vMerge w:val="restart"/>
            <w:vAlign w:val="center"/>
          </w:tcPr>
          <w:p w14:paraId="045257ED" w14:textId="77777777" w:rsidR="00865D36" w:rsidRPr="0002534C" w:rsidRDefault="00865D36" w:rsidP="00865D36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功能说明</w:t>
            </w:r>
          </w:p>
        </w:tc>
      </w:tr>
      <w:tr w:rsidR="00865D36" w:rsidRPr="0002534C" w14:paraId="15762C32" w14:textId="77777777" w:rsidTr="003C138A">
        <w:trPr>
          <w:tblHeader/>
          <w:jc w:val="center"/>
        </w:trPr>
        <w:tc>
          <w:tcPr>
            <w:tcW w:w="0" w:type="auto"/>
            <w:vAlign w:val="center"/>
          </w:tcPr>
          <w:p w14:paraId="3BE5E0BF" w14:textId="77777777" w:rsidR="00865D36" w:rsidRPr="0002534C" w:rsidRDefault="00865D36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置位输入</w:t>
            </w:r>
            <w:r w:rsidR="0082431F" w:rsidRPr="0002534C">
              <w:rPr>
                <w:noProof/>
                <w:position w:val="-6"/>
                <w:szCs w:val="21"/>
              </w:rPr>
              <w:object w:dxaOrig="400" w:dyaOrig="340" w14:anchorId="16F144B7">
                <v:shape id="_x0000_i1055" type="#_x0000_t75" alt="" style="width:15.25pt;height:13.85pt;mso-width-percent:0;mso-height-percent:0;mso-width-percent:0;mso-height-percent:0" o:ole="">
                  <v:imagedata r:id="rId72" o:title=""/>
                </v:shape>
                <o:OLEObject Type="Embed" ProgID="Equation.3" ShapeID="_x0000_i1055" DrawAspect="Content" ObjectID="_1796885359" r:id="rId73"/>
              </w:object>
            </w:r>
          </w:p>
        </w:tc>
        <w:tc>
          <w:tcPr>
            <w:tcW w:w="0" w:type="auto"/>
            <w:vAlign w:val="center"/>
          </w:tcPr>
          <w:p w14:paraId="7CEBDB52" w14:textId="77777777" w:rsidR="00865D36" w:rsidRPr="0002534C" w:rsidRDefault="00865D36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复位输入</w:t>
            </w:r>
            <w:r w:rsidR="0082431F" w:rsidRPr="0002534C">
              <w:rPr>
                <w:noProof/>
                <w:position w:val="-6"/>
                <w:szCs w:val="21"/>
              </w:rPr>
              <w:object w:dxaOrig="460" w:dyaOrig="340" w14:anchorId="40E5E5B7">
                <v:shape id="_x0000_i1056" type="#_x0000_t75" alt="" style="width:18.9pt;height:13.85pt;mso-width-percent:0;mso-height-percent:0;mso-width-percent:0;mso-height-percent:0" o:ole="">
                  <v:imagedata r:id="rId74" o:title=""/>
                </v:shape>
                <o:OLEObject Type="Embed" ProgID="Equation.3" ShapeID="_x0000_i1056" DrawAspect="Content" ObjectID="_1796885360" r:id="rId75"/>
              </w:object>
            </w:r>
          </w:p>
        </w:tc>
        <w:tc>
          <w:tcPr>
            <w:tcW w:w="0" w:type="auto"/>
            <w:vAlign w:val="center"/>
          </w:tcPr>
          <w:p w14:paraId="7F49D41E" w14:textId="77777777" w:rsidR="00865D36" w:rsidRPr="0002534C" w:rsidRDefault="003C138A" w:rsidP="009639B4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  <w:r w:rsidR="0082431F" w:rsidRPr="0002534C">
              <w:rPr>
                <w:noProof/>
                <w:position w:val="-6"/>
                <w:szCs w:val="21"/>
              </w:rPr>
              <w:object w:dxaOrig="380" w:dyaOrig="340" w14:anchorId="4EAA7106">
                <v:shape id="_x0000_i1057" type="#_x0000_t75" alt="" style="width:15.25pt;height:13.85pt;mso-width-percent:0;mso-height-percent:0;mso-width-percent:0;mso-height-percent:0" o:ole="">
                  <v:imagedata r:id="rId76" o:title=""/>
                </v:shape>
                <o:OLEObject Type="Embed" ProgID="Equation.3" ShapeID="_x0000_i1057" DrawAspect="Content" ObjectID="_1796885361" r:id="rId77"/>
              </w:object>
            </w:r>
          </w:p>
        </w:tc>
        <w:tc>
          <w:tcPr>
            <w:tcW w:w="709" w:type="dxa"/>
            <w:vAlign w:val="center"/>
          </w:tcPr>
          <w:p w14:paraId="4E5B8280" w14:textId="77777777" w:rsidR="00865D36" w:rsidRPr="0002534C" w:rsidRDefault="00865D36" w:rsidP="00865D36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1J</w:t>
            </w:r>
          </w:p>
        </w:tc>
        <w:tc>
          <w:tcPr>
            <w:tcW w:w="800" w:type="dxa"/>
            <w:vAlign w:val="center"/>
          </w:tcPr>
          <w:p w14:paraId="27AA4F3A" w14:textId="77777777" w:rsidR="00865D36" w:rsidRPr="0002534C" w:rsidRDefault="00865D36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1K</w:t>
            </w:r>
          </w:p>
        </w:tc>
        <w:tc>
          <w:tcPr>
            <w:tcW w:w="820" w:type="dxa"/>
            <w:vAlign w:val="center"/>
          </w:tcPr>
          <w:p w14:paraId="4BAE3F08" w14:textId="77777777" w:rsidR="00865D36" w:rsidRPr="0002534C" w:rsidRDefault="003C138A" w:rsidP="009639B4"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  <w:r w:rsidR="00865D36" w:rsidRPr="0002534C">
              <w:rPr>
                <w:szCs w:val="21"/>
              </w:rPr>
              <w:t>Q</w:t>
            </w:r>
            <w:r w:rsidR="00865D36" w:rsidRPr="00865D36">
              <w:rPr>
                <w:szCs w:val="21"/>
                <w:vertAlign w:val="superscript"/>
              </w:rPr>
              <w:t>n+1</w:t>
            </w:r>
          </w:p>
        </w:tc>
        <w:tc>
          <w:tcPr>
            <w:tcW w:w="789" w:type="dxa"/>
            <w:vAlign w:val="center"/>
          </w:tcPr>
          <w:p w14:paraId="76B50360" w14:textId="531BFFEA" w:rsidR="00865D36" w:rsidRPr="0002534C" w:rsidRDefault="003C138A" w:rsidP="004F2AAF">
            <w:pPr>
              <w:snapToGrid w:val="0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Cs w:val="21"/>
                    </w:rPr>
                  </m:ctrlPr>
                </m:sSup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noProof/>
                          <w:szCs w:val="21"/>
                        </w:rPr>
                      </m:ctrlPr>
                    </m:barPr>
                    <m:e>
                      <m:r>
                        <w:rPr>
                          <w:rFonts w:ascii="Cambria Math"/>
                          <w:noProof/>
                          <w:szCs w:val="21"/>
                        </w:rPr>
                        <m:t>Q</m:t>
                      </m:r>
                    </m:e>
                  </m:bar>
                </m:e>
                <m:sup>
                  <m:r>
                    <w:rPr>
                      <w:rFonts w:ascii="Cambria Math"/>
                      <w:noProof/>
                      <w:szCs w:val="21"/>
                    </w:rPr>
                    <m:t>n+1</m:t>
                  </m:r>
                </m:sup>
              </m:sSup>
            </m:oMath>
          </w:p>
        </w:tc>
        <w:tc>
          <w:tcPr>
            <w:tcW w:w="1356" w:type="dxa"/>
            <w:vMerge/>
            <w:vAlign w:val="center"/>
          </w:tcPr>
          <w:p w14:paraId="194F622E" w14:textId="77777777" w:rsidR="00865D36" w:rsidRPr="0002534C" w:rsidRDefault="00865D36" w:rsidP="009639B4">
            <w:pPr>
              <w:snapToGrid w:val="0"/>
              <w:jc w:val="center"/>
              <w:rPr>
                <w:szCs w:val="21"/>
              </w:rPr>
            </w:pPr>
          </w:p>
        </w:tc>
      </w:tr>
      <w:tr w:rsidR="0002534C" w:rsidRPr="0002534C" w14:paraId="1C628084" w14:textId="77777777" w:rsidTr="003C138A">
        <w:trPr>
          <w:jc w:val="center"/>
        </w:trPr>
        <w:tc>
          <w:tcPr>
            <w:tcW w:w="0" w:type="auto"/>
          </w:tcPr>
          <w:p w14:paraId="718A3774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5E7E4D4F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2E68A665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709" w:type="dxa"/>
          </w:tcPr>
          <w:p w14:paraId="7FC42A3C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800" w:type="dxa"/>
          </w:tcPr>
          <w:p w14:paraId="23952CD2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820" w:type="dxa"/>
          </w:tcPr>
          <w:p w14:paraId="2CE532DB" w14:textId="06BA0DD2" w:rsidR="0002534C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9" w:type="dxa"/>
          </w:tcPr>
          <w:p w14:paraId="6FDCC8BB" w14:textId="2AB0D46F" w:rsidR="0002534C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56" w:type="dxa"/>
          </w:tcPr>
          <w:p w14:paraId="040DB196" w14:textId="18EFD2DB" w:rsidR="0002534C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异步置</w:t>
            </w:r>
            <w:r>
              <w:rPr>
                <w:rFonts w:hint="eastAsia"/>
                <w:szCs w:val="21"/>
              </w:rPr>
              <w:t>1</w:t>
            </w:r>
          </w:p>
        </w:tc>
      </w:tr>
      <w:tr w:rsidR="0002534C" w:rsidRPr="0002534C" w14:paraId="09AF24FE" w14:textId="77777777" w:rsidTr="003C138A">
        <w:trPr>
          <w:jc w:val="center"/>
        </w:trPr>
        <w:tc>
          <w:tcPr>
            <w:tcW w:w="0" w:type="auto"/>
          </w:tcPr>
          <w:p w14:paraId="09E90433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4B52CD80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42A29173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709" w:type="dxa"/>
          </w:tcPr>
          <w:p w14:paraId="71B2BC78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800" w:type="dxa"/>
          </w:tcPr>
          <w:p w14:paraId="70F543AC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820" w:type="dxa"/>
          </w:tcPr>
          <w:p w14:paraId="0C3215E6" w14:textId="5CD26111" w:rsidR="0002534C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9" w:type="dxa"/>
          </w:tcPr>
          <w:p w14:paraId="787EC822" w14:textId="0DE2B29A" w:rsidR="0002534C" w:rsidRPr="0002534C" w:rsidRDefault="004F2AAF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356" w:type="dxa"/>
          </w:tcPr>
          <w:p w14:paraId="32D0A74E" w14:textId="4EFA0ECF" w:rsidR="0002534C" w:rsidRPr="0002534C" w:rsidRDefault="008B4E42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异步置</w:t>
            </w:r>
            <w:r>
              <w:rPr>
                <w:rFonts w:hint="eastAsia"/>
                <w:szCs w:val="21"/>
              </w:rPr>
              <w:t>0</w:t>
            </w:r>
          </w:p>
        </w:tc>
      </w:tr>
      <w:tr w:rsidR="003C138A" w:rsidRPr="0002534C" w14:paraId="4CBEE6DA" w14:textId="77777777" w:rsidTr="003C138A">
        <w:trPr>
          <w:jc w:val="center"/>
        </w:trPr>
        <w:tc>
          <w:tcPr>
            <w:tcW w:w="0" w:type="auto"/>
          </w:tcPr>
          <w:p w14:paraId="1F2AECF5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4CD12DD2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0" w:type="auto"/>
          </w:tcPr>
          <w:p w14:paraId="0FD7C1AF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709" w:type="dxa"/>
          </w:tcPr>
          <w:p w14:paraId="632E1BBB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800" w:type="dxa"/>
          </w:tcPr>
          <w:p w14:paraId="7AEAC7DF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820" w:type="dxa"/>
          </w:tcPr>
          <w:p w14:paraId="1C02A848" w14:textId="3E8D5A7F" w:rsidR="003C138A" w:rsidRPr="0002534C" w:rsidRDefault="00000000" w:rsidP="003C138A">
            <w:pPr>
              <w:jc w:val="center"/>
              <w:rPr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Cs w:val="21"/>
                      </w:rPr>
                    </m:ctrlPr>
                  </m:sSup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noProof/>
                            <w:szCs w:val="21"/>
                          </w:rPr>
                        </m:ctrlPr>
                      </m:barPr>
                      <m:e>
                        <m:r>
                          <w:rPr>
                            <w:rFonts w:ascii="Cambria Math"/>
                            <w:noProof/>
                            <w:szCs w:val="21"/>
                          </w:rPr>
                          <m:t>Q</m:t>
                        </m:r>
                      </m:e>
                    </m:bar>
                  </m:e>
                  <m:sup>
                    <m:r>
                      <w:rPr>
                        <w:rFonts w:ascii="Cambria Math"/>
                        <w:noProof/>
                        <w:szCs w:val="21"/>
                      </w:rPr>
                      <m:t>n</m:t>
                    </m:r>
                  </m:sup>
                </m:sSup>
              </m:oMath>
            </m:oMathPara>
          </w:p>
        </w:tc>
        <w:tc>
          <w:tcPr>
            <w:tcW w:w="789" w:type="dxa"/>
          </w:tcPr>
          <w:p w14:paraId="2CFE85C9" w14:textId="09990622" w:rsidR="003C138A" w:rsidRPr="0002534C" w:rsidRDefault="004F2AAF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865D36">
              <w:rPr>
                <w:szCs w:val="21"/>
                <w:vertAlign w:val="superscript"/>
              </w:rPr>
              <w:t>n</w:t>
            </w:r>
          </w:p>
        </w:tc>
        <w:tc>
          <w:tcPr>
            <w:tcW w:w="1356" w:type="dxa"/>
          </w:tcPr>
          <w:p w14:paraId="3B5F2944" w14:textId="6A16FBDB" w:rsidR="003C138A" w:rsidRPr="0002534C" w:rsidRDefault="008B4E42" w:rsidP="003C138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翻转</w:t>
            </w:r>
          </w:p>
        </w:tc>
      </w:tr>
      <w:tr w:rsidR="003C138A" w:rsidRPr="0002534C" w14:paraId="0F61D78E" w14:textId="77777777" w:rsidTr="003C138A">
        <w:trPr>
          <w:jc w:val="center"/>
        </w:trPr>
        <w:tc>
          <w:tcPr>
            <w:tcW w:w="0" w:type="auto"/>
          </w:tcPr>
          <w:p w14:paraId="52AB082B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lastRenderedPageBreak/>
              <w:t>1</w:t>
            </w:r>
          </w:p>
        </w:tc>
        <w:tc>
          <w:tcPr>
            <w:tcW w:w="0" w:type="auto"/>
          </w:tcPr>
          <w:p w14:paraId="066544B3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760929CB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↓</w:t>
            </w:r>
          </w:p>
        </w:tc>
        <w:tc>
          <w:tcPr>
            <w:tcW w:w="709" w:type="dxa"/>
          </w:tcPr>
          <w:p w14:paraId="58953560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800" w:type="dxa"/>
          </w:tcPr>
          <w:p w14:paraId="6F2D7B9D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820" w:type="dxa"/>
          </w:tcPr>
          <w:p w14:paraId="3EEC2AC6" w14:textId="7BE7B4DF" w:rsidR="003C138A" w:rsidRPr="0002534C" w:rsidRDefault="004F2AAF" w:rsidP="003C138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9" w:type="dxa"/>
          </w:tcPr>
          <w:p w14:paraId="0531C7C6" w14:textId="0312C2DB" w:rsidR="003C138A" w:rsidRPr="0002534C" w:rsidRDefault="004F2AAF" w:rsidP="003C138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356" w:type="dxa"/>
          </w:tcPr>
          <w:p w14:paraId="61C9A23D" w14:textId="62991FB0" w:rsidR="003C138A" w:rsidRPr="0002534C" w:rsidRDefault="008B4E42" w:rsidP="003C138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同步置</w:t>
            </w:r>
            <w:r>
              <w:rPr>
                <w:rFonts w:hint="eastAsia"/>
                <w:szCs w:val="21"/>
              </w:rPr>
              <w:t>1</w:t>
            </w:r>
          </w:p>
        </w:tc>
      </w:tr>
      <w:tr w:rsidR="003C138A" w:rsidRPr="0002534C" w14:paraId="39FE0D53" w14:textId="77777777" w:rsidTr="003C138A">
        <w:trPr>
          <w:jc w:val="center"/>
        </w:trPr>
        <w:tc>
          <w:tcPr>
            <w:tcW w:w="0" w:type="auto"/>
          </w:tcPr>
          <w:p w14:paraId="37970A73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3878A988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080C9263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↓</w:t>
            </w:r>
          </w:p>
        </w:tc>
        <w:tc>
          <w:tcPr>
            <w:tcW w:w="709" w:type="dxa"/>
          </w:tcPr>
          <w:p w14:paraId="65589A7B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800" w:type="dxa"/>
          </w:tcPr>
          <w:p w14:paraId="132B5B92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820" w:type="dxa"/>
          </w:tcPr>
          <w:p w14:paraId="01649F53" w14:textId="32207900" w:rsidR="003C138A" w:rsidRPr="0002534C" w:rsidRDefault="004F2AAF" w:rsidP="003C138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9" w:type="dxa"/>
          </w:tcPr>
          <w:p w14:paraId="0C40D7DF" w14:textId="01C9F825" w:rsidR="003C138A" w:rsidRPr="0002534C" w:rsidRDefault="004F2AAF" w:rsidP="003C138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56" w:type="dxa"/>
          </w:tcPr>
          <w:p w14:paraId="2EA639A4" w14:textId="65C28482" w:rsidR="003C138A" w:rsidRPr="0002534C" w:rsidRDefault="008B4E42" w:rsidP="003C138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同步置</w:t>
            </w:r>
            <w:r>
              <w:rPr>
                <w:rFonts w:hint="eastAsia"/>
                <w:szCs w:val="21"/>
              </w:rPr>
              <w:t>1</w:t>
            </w:r>
          </w:p>
        </w:tc>
      </w:tr>
      <w:tr w:rsidR="003C138A" w:rsidRPr="0002534C" w14:paraId="6F25F7F3" w14:textId="77777777" w:rsidTr="003C138A">
        <w:trPr>
          <w:jc w:val="center"/>
        </w:trPr>
        <w:tc>
          <w:tcPr>
            <w:tcW w:w="0" w:type="auto"/>
          </w:tcPr>
          <w:p w14:paraId="625208F2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002E21B5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0" w:type="auto"/>
          </w:tcPr>
          <w:p w14:paraId="04CFBE8D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↓</w:t>
            </w:r>
          </w:p>
        </w:tc>
        <w:tc>
          <w:tcPr>
            <w:tcW w:w="709" w:type="dxa"/>
          </w:tcPr>
          <w:p w14:paraId="30CDD7A1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800" w:type="dxa"/>
          </w:tcPr>
          <w:p w14:paraId="63D60A5F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820" w:type="dxa"/>
          </w:tcPr>
          <w:p w14:paraId="2558D217" w14:textId="22CEB66A" w:rsidR="003C138A" w:rsidRPr="0002534C" w:rsidRDefault="004F2AAF" w:rsidP="003C138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9" w:type="dxa"/>
          </w:tcPr>
          <w:p w14:paraId="5B8089FB" w14:textId="3C4159D8" w:rsidR="003C138A" w:rsidRPr="0002534C" w:rsidRDefault="004F2AAF" w:rsidP="003C138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356" w:type="dxa"/>
          </w:tcPr>
          <w:p w14:paraId="6D3A42EA" w14:textId="6F38C9EF" w:rsidR="003C138A" w:rsidRPr="0002534C" w:rsidRDefault="004F2AAF" w:rsidP="003C138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未定义</w:t>
            </w:r>
          </w:p>
        </w:tc>
      </w:tr>
      <w:tr w:rsidR="003C138A" w:rsidRPr="0002534C" w14:paraId="704D1061" w14:textId="77777777" w:rsidTr="003C138A">
        <w:trPr>
          <w:jc w:val="center"/>
        </w:trPr>
        <w:tc>
          <w:tcPr>
            <w:tcW w:w="0" w:type="auto"/>
          </w:tcPr>
          <w:p w14:paraId="1EA629AE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6799AA30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1</w:t>
            </w:r>
          </w:p>
        </w:tc>
        <w:tc>
          <w:tcPr>
            <w:tcW w:w="0" w:type="auto"/>
          </w:tcPr>
          <w:p w14:paraId="0D22D333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↓</w:t>
            </w:r>
          </w:p>
        </w:tc>
        <w:tc>
          <w:tcPr>
            <w:tcW w:w="709" w:type="dxa"/>
          </w:tcPr>
          <w:p w14:paraId="0C0D0440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0</w:t>
            </w:r>
          </w:p>
        </w:tc>
        <w:tc>
          <w:tcPr>
            <w:tcW w:w="800" w:type="dxa"/>
          </w:tcPr>
          <w:p w14:paraId="6A68D1FB" w14:textId="77777777" w:rsidR="003C138A" w:rsidRPr="0002534C" w:rsidRDefault="003C138A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820" w:type="dxa"/>
          </w:tcPr>
          <w:p w14:paraId="524C7601" w14:textId="60AAD26D" w:rsidR="003C138A" w:rsidRPr="0002534C" w:rsidRDefault="004F2AAF" w:rsidP="003C138A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865D36">
              <w:rPr>
                <w:szCs w:val="21"/>
                <w:vertAlign w:val="superscript"/>
              </w:rPr>
              <w:t>n</w:t>
            </w:r>
          </w:p>
        </w:tc>
        <w:tc>
          <w:tcPr>
            <w:tcW w:w="789" w:type="dxa"/>
          </w:tcPr>
          <w:p w14:paraId="5A57ECD0" w14:textId="266553A2" w:rsidR="003C138A" w:rsidRPr="0002534C" w:rsidRDefault="00000000" w:rsidP="003C138A">
            <w:pPr>
              <w:jc w:val="center"/>
              <w:rPr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Cs w:val="21"/>
                      </w:rPr>
                    </m:ctrlPr>
                  </m:sSup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  <w:noProof/>
                            <w:szCs w:val="21"/>
                          </w:rPr>
                        </m:ctrlPr>
                      </m:barPr>
                      <m:e>
                        <m:r>
                          <w:rPr>
                            <w:rFonts w:ascii="Cambria Math"/>
                            <w:noProof/>
                            <w:szCs w:val="21"/>
                          </w:rPr>
                          <m:t>Q</m:t>
                        </m:r>
                      </m:e>
                    </m:bar>
                  </m:e>
                  <m:sup>
                    <m:r>
                      <w:rPr>
                        <w:rFonts w:ascii="Cambria Math"/>
                        <w:noProof/>
                        <w:szCs w:val="21"/>
                      </w:rPr>
                      <m:t>n</m:t>
                    </m:r>
                  </m:sup>
                </m:sSup>
              </m:oMath>
            </m:oMathPara>
          </w:p>
        </w:tc>
        <w:tc>
          <w:tcPr>
            <w:tcW w:w="1356" w:type="dxa"/>
          </w:tcPr>
          <w:p w14:paraId="7A24C957" w14:textId="70A7D653" w:rsidR="003C138A" w:rsidRPr="0002534C" w:rsidRDefault="004F2AAF" w:rsidP="003C138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保持不变</w:t>
            </w:r>
          </w:p>
        </w:tc>
      </w:tr>
    </w:tbl>
    <w:p w14:paraId="577A4A27" w14:textId="77777777" w:rsidR="0002534C" w:rsidRPr="0002534C" w:rsidRDefault="0002534C" w:rsidP="0002534C">
      <w:pPr>
        <w:ind w:firstLineChars="200" w:firstLine="420"/>
        <w:rPr>
          <w:szCs w:val="21"/>
        </w:rPr>
      </w:pPr>
      <w:r w:rsidRPr="0002534C">
        <w:rPr>
          <w:rFonts w:hint="eastAsia"/>
          <w:szCs w:val="21"/>
        </w:rPr>
        <w:t>注：</w:t>
      </w:r>
      <w:r w:rsidRPr="0002534C">
        <w:rPr>
          <w:szCs w:val="21"/>
        </w:rPr>
        <w:t>X</w:t>
      </w:r>
      <w:r w:rsidRPr="0002534C">
        <w:rPr>
          <w:rFonts w:hint="eastAsia"/>
          <w:szCs w:val="21"/>
        </w:rPr>
        <w:t>为任意状态</w:t>
      </w:r>
    </w:p>
    <w:p w14:paraId="097BB02F" w14:textId="77777777" w:rsidR="005B5ED7" w:rsidRDefault="005B5ED7" w:rsidP="00C02B0E">
      <w:pPr>
        <w:spacing w:line="264" w:lineRule="auto"/>
        <w:rPr>
          <w:sz w:val="24"/>
        </w:rPr>
      </w:pPr>
    </w:p>
    <w:p w14:paraId="6922B1C5" w14:textId="77777777" w:rsidR="0002534C" w:rsidRPr="0002534C" w:rsidRDefault="0002534C" w:rsidP="00C02B0E">
      <w:pPr>
        <w:spacing w:line="264" w:lineRule="auto"/>
        <w:rPr>
          <w:sz w:val="24"/>
        </w:rPr>
      </w:pPr>
    </w:p>
    <w:p w14:paraId="730AC355" w14:textId="77777777" w:rsidR="0002534C" w:rsidRPr="0002534C" w:rsidRDefault="0002534C" w:rsidP="0002534C">
      <w:pPr>
        <w:pStyle w:val="ae"/>
        <w:rPr>
          <w:sz w:val="21"/>
          <w:szCs w:val="21"/>
        </w:rPr>
      </w:pPr>
      <w:r w:rsidRPr="0002534C">
        <w:rPr>
          <w:rFonts w:hint="eastAsia"/>
          <w:sz w:val="21"/>
          <w:szCs w:val="21"/>
        </w:rPr>
        <w:t>表</w:t>
      </w:r>
      <w:r w:rsidR="009B23CC">
        <w:rPr>
          <w:rFonts w:hint="eastAsia"/>
          <w:sz w:val="21"/>
          <w:szCs w:val="21"/>
        </w:rPr>
        <w:t>21</w:t>
      </w:r>
      <w:r w:rsidRPr="0002534C">
        <w:rPr>
          <w:sz w:val="21"/>
          <w:szCs w:val="21"/>
        </w:rPr>
        <w:t xml:space="preserve">  74HC194</w:t>
      </w:r>
      <w:r w:rsidRPr="0002534C">
        <w:rPr>
          <w:rFonts w:hint="eastAsia"/>
          <w:sz w:val="21"/>
          <w:szCs w:val="21"/>
        </w:rPr>
        <w:t>输入</w:t>
      </w:r>
      <w:r>
        <w:rPr>
          <w:rFonts w:hint="eastAsia"/>
          <w:sz w:val="21"/>
          <w:szCs w:val="21"/>
        </w:rPr>
        <w:t>/</w:t>
      </w:r>
      <w:r w:rsidRPr="0002534C">
        <w:rPr>
          <w:rFonts w:hint="eastAsia"/>
          <w:sz w:val="21"/>
          <w:szCs w:val="21"/>
        </w:rPr>
        <w:t>输出状态</w:t>
      </w:r>
    </w:p>
    <w:tbl>
      <w:tblPr>
        <w:tblW w:w="81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95"/>
        <w:gridCol w:w="430"/>
        <w:gridCol w:w="430"/>
        <w:gridCol w:w="539"/>
        <w:gridCol w:w="532"/>
        <w:gridCol w:w="473"/>
        <w:gridCol w:w="464"/>
        <w:gridCol w:w="464"/>
        <w:gridCol w:w="464"/>
        <w:gridCol w:w="464"/>
        <w:gridCol w:w="657"/>
        <w:gridCol w:w="657"/>
        <w:gridCol w:w="657"/>
        <w:gridCol w:w="657"/>
        <w:gridCol w:w="710"/>
      </w:tblGrid>
      <w:tr w:rsidR="0002534C" w:rsidRPr="0002534C" w14:paraId="44AD3663" w14:textId="77777777" w:rsidTr="008B4E42">
        <w:trPr>
          <w:cantSplit/>
          <w:trHeight w:val="293"/>
          <w:jc w:val="center"/>
        </w:trPr>
        <w:tc>
          <w:tcPr>
            <w:tcW w:w="4854" w:type="dxa"/>
            <w:gridSpan w:val="10"/>
            <w:vAlign w:val="center"/>
          </w:tcPr>
          <w:p w14:paraId="7EF47BE0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输入</w:t>
            </w:r>
          </w:p>
        </w:tc>
        <w:tc>
          <w:tcPr>
            <w:tcW w:w="2628" w:type="dxa"/>
            <w:gridSpan w:val="4"/>
            <w:vMerge w:val="restart"/>
            <w:vAlign w:val="center"/>
          </w:tcPr>
          <w:p w14:paraId="04414514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输出</w:t>
            </w:r>
          </w:p>
        </w:tc>
        <w:tc>
          <w:tcPr>
            <w:tcW w:w="711" w:type="dxa"/>
            <w:vMerge w:val="restart"/>
            <w:vAlign w:val="center"/>
          </w:tcPr>
          <w:p w14:paraId="5703B7C0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功能说明</w:t>
            </w:r>
          </w:p>
        </w:tc>
      </w:tr>
      <w:tr w:rsidR="0002534C" w:rsidRPr="0002534C" w14:paraId="0377EC63" w14:textId="77777777" w:rsidTr="008B4E42">
        <w:trPr>
          <w:cantSplit/>
          <w:trHeight w:val="285"/>
          <w:jc w:val="center"/>
        </w:trPr>
        <w:tc>
          <w:tcPr>
            <w:tcW w:w="594" w:type="dxa"/>
            <w:vMerge w:val="restart"/>
            <w:vAlign w:val="center"/>
          </w:tcPr>
          <w:p w14:paraId="440C548C" w14:textId="77777777" w:rsidR="0002534C" w:rsidRPr="0002534C" w:rsidRDefault="0082431F" w:rsidP="009639B4">
            <w:pPr>
              <w:jc w:val="center"/>
              <w:rPr>
                <w:szCs w:val="21"/>
              </w:rPr>
            </w:pPr>
            <w:r w:rsidRPr="0002534C">
              <w:rPr>
                <w:noProof/>
                <w:position w:val="-4"/>
                <w:szCs w:val="21"/>
              </w:rPr>
              <w:object w:dxaOrig="460" w:dyaOrig="320" w14:anchorId="64D70770">
                <v:shape id="_x0000_i1058" type="#_x0000_t75" alt="" style="width:18.9pt;height:14.75pt;mso-width-percent:0;mso-height-percent:0;mso-width-percent:0;mso-height-percent:0" o:ole="">
                  <v:imagedata r:id="rId78" o:title=""/>
                </v:shape>
                <o:OLEObject Type="Embed" ProgID="Equation.3" ShapeID="_x0000_i1058" DrawAspect="Content" ObjectID="_1796885362" r:id="rId79"/>
              </w:object>
            </w:r>
          </w:p>
        </w:tc>
        <w:tc>
          <w:tcPr>
            <w:tcW w:w="860" w:type="dxa"/>
            <w:gridSpan w:val="2"/>
            <w:vAlign w:val="center"/>
          </w:tcPr>
          <w:p w14:paraId="28145DDF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模式</w:t>
            </w:r>
          </w:p>
        </w:tc>
        <w:tc>
          <w:tcPr>
            <w:tcW w:w="1071" w:type="dxa"/>
            <w:gridSpan w:val="2"/>
            <w:vAlign w:val="center"/>
          </w:tcPr>
          <w:p w14:paraId="3061F3C7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串行</w:t>
            </w:r>
          </w:p>
        </w:tc>
        <w:tc>
          <w:tcPr>
            <w:tcW w:w="473" w:type="dxa"/>
            <w:vMerge w:val="restart"/>
            <w:vAlign w:val="center"/>
          </w:tcPr>
          <w:p w14:paraId="38D1E2E0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CP</w:t>
            </w:r>
          </w:p>
        </w:tc>
        <w:tc>
          <w:tcPr>
            <w:tcW w:w="1856" w:type="dxa"/>
            <w:gridSpan w:val="4"/>
            <w:vAlign w:val="center"/>
          </w:tcPr>
          <w:p w14:paraId="66F96D16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并行</w:t>
            </w:r>
          </w:p>
        </w:tc>
        <w:tc>
          <w:tcPr>
            <w:tcW w:w="2628" w:type="dxa"/>
            <w:gridSpan w:val="4"/>
            <w:vMerge/>
          </w:tcPr>
          <w:p w14:paraId="09DACA4D" w14:textId="77777777" w:rsidR="0002534C" w:rsidRPr="0002534C" w:rsidRDefault="0002534C" w:rsidP="0002534C">
            <w:pPr>
              <w:ind w:firstLineChars="500" w:firstLine="1050"/>
              <w:jc w:val="center"/>
              <w:rPr>
                <w:szCs w:val="21"/>
              </w:rPr>
            </w:pPr>
          </w:p>
        </w:tc>
        <w:tc>
          <w:tcPr>
            <w:tcW w:w="711" w:type="dxa"/>
            <w:vMerge/>
            <w:vAlign w:val="center"/>
          </w:tcPr>
          <w:p w14:paraId="298F8F44" w14:textId="77777777" w:rsidR="0002534C" w:rsidRPr="0002534C" w:rsidRDefault="0002534C" w:rsidP="0002534C">
            <w:pPr>
              <w:ind w:firstLineChars="500" w:firstLine="1050"/>
              <w:jc w:val="center"/>
              <w:rPr>
                <w:szCs w:val="21"/>
              </w:rPr>
            </w:pPr>
          </w:p>
        </w:tc>
      </w:tr>
      <w:tr w:rsidR="0002534C" w:rsidRPr="0002534C" w14:paraId="1E9216CE" w14:textId="77777777" w:rsidTr="008B4E42">
        <w:trPr>
          <w:cantSplit/>
          <w:trHeight w:val="70"/>
          <w:jc w:val="center"/>
        </w:trPr>
        <w:tc>
          <w:tcPr>
            <w:tcW w:w="594" w:type="dxa"/>
            <w:vMerge/>
            <w:vAlign w:val="center"/>
          </w:tcPr>
          <w:p w14:paraId="2AB44CC9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</w:p>
        </w:tc>
        <w:tc>
          <w:tcPr>
            <w:tcW w:w="430" w:type="dxa"/>
            <w:vAlign w:val="center"/>
          </w:tcPr>
          <w:p w14:paraId="61F2850C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S</w:t>
            </w:r>
            <w:r w:rsidRPr="0002534C">
              <w:rPr>
                <w:szCs w:val="21"/>
                <w:vertAlign w:val="subscript"/>
              </w:rPr>
              <w:t>1</w:t>
            </w:r>
          </w:p>
        </w:tc>
        <w:tc>
          <w:tcPr>
            <w:tcW w:w="430" w:type="dxa"/>
            <w:vAlign w:val="center"/>
          </w:tcPr>
          <w:p w14:paraId="2FE708E2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S</w:t>
            </w:r>
            <w:r w:rsidRPr="0002534C">
              <w:rPr>
                <w:szCs w:val="21"/>
                <w:vertAlign w:val="subscript"/>
              </w:rPr>
              <w:t>0</w:t>
            </w:r>
          </w:p>
        </w:tc>
        <w:tc>
          <w:tcPr>
            <w:tcW w:w="539" w:type="dxa"/>
            <w:vAlign w:val="center"/>
          </w:tcPr>
          <w:p w14:paraId="4D4C92AE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szCs w:val="21"/>
                <w:vertAlign w:val="subscript"/>
              </w:rPr>
              <w:t>SR</w:t>
            </w:r>
          </w:p>
        </w:tc>
        <w:tc>
          <w:tcPr>
            <w:tcW w:w="532" w:type="dxa"/>
            <w:vAlign w:val="center"/>
          </w:tcPr>
          <w:p w14:paraId="0DA3E91E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szCs w:val="21"/>
                <w:vertAlign w:val="subscript"/>
              </w:rPr>
              <w:t>SL</w:t>
            </w:r>
          </w:p>
        </w:tc>
        <w:tc>
          <w:tcPr>
            <w:tcW w:w="473" w:type="dxa"/>
            <w:vMerge/>
            <w:vAlign w:val="center"/>
          </w:tcPr>
          <w:p w14:paraId="6432D772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</w:p>
        </w:tc>
        <w:tc>
          <w:tcPr>
            <w:tcW w:w="464" w:type="dxa"/>
            <w:vAlign w:val="center"/>
          </w:tcPr>
          <w:p w14:paraId="0D802F6C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szCs w:val="21"/>
                <w:vertAlign w:val="subscript"/>
              </w:rPr>
              <w:t>0</w:t>
            </w:r>
          </w:p>
        </w:tc>
        <w:tc>
          <w:tcPr>
            <w:tcW w:w="464" w:type="dxa"/>
            <w:vAlign w:val="center"/>
          </w:tcPr>
          <w:p w14:paraId="09A7F125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464" w:type="dxa"/>
            <w:vAlign w:val="center"/>
          </w:tcPr>
          <w:p w14:paraId="0ADAC0AE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szCs w:val="21"/>
                <w:vertAlign w:val="subscript"/>
              </w:rPr>
              <w:t>2</w:t>
            </w:r>
          </w:p>
        </w:tc>
        <w:tc>
          <w:tcPr>
            <w:tcW w:w="464" w:type="dxa"/>
            <w:vAlign w:val="center"/>
          </w:tcPr>
          <w:p w14:paraId="051E9B72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szCs w:val="21"/>
                <w:vertAlign w:val="subscript"/>
              </w:rPr>
              <w:t>3</w:t>
            </w:r>
          </w:p>
        </w:tc>
        <w:tc>
          <w:tcPr>
            <w:tcW w:w="657" w:type="dxa"/>
            <w:vAlign w:val="center"/>
          </w:tcPr>
          <w:p w14:paraId="023E1BCA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0</w:t>
            </w:r>
            <w:r w:rsidRPr="0002534C">
              <w:rPr>
                <w:szCs w:val="21"/>
                <w:vertAlign w:val="superscript"/>
              </w:rPr>
              <w:t>n+1</w:t>
            </w:r>
          </w:p>
        </w:tc>
        <w:tc>
          <w:tcPr>
            <w:tcW w:w="657" w:type="dxa"/>
            <w:vAlign w:val="center"/>
          </w:tcPr>
          <w:p w14:paraId="23BCD0C7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1</w:t>
            </w:r>
            <w:r w:rsidRPr="0002534C">
              <w:rPr>
                <w:szCs w:val="21"/>
                <w:vertAlign w:val="superscript"/>
              </w:rPr>
              <w:t>n+1</w:t>
            </w:r>
          </w:p>
        </w:tc>
        <w:tc>
          <w:tcPr>
            <w:tcW w:w="657" w:type="dxa"/>
            <w:vAlign w:val="center"/>
          </w:tcPr>
          <w:p w14:paraId="1DA22535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2</w:t>
            </w:r>
            <w:r w:rsidRPr="0002534C">
              <w:rPr>
                <w:szCs w:val="21"/>
                <w:vertAlign w:val="superscript"/>
              </w:rPr>
              <w:t>n+1</w:t>
            </w:r>
          </w:p>
        </w:tc>
        <w:tc>
          <w:tcPr>
            <w:tcW w:w="657" w:type="dxa"/>
            <w:vAlign w:val="center"/>
          </w:tcPr>
          <w:p w14:paraId="707A3499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3</w:t>
            </w:r>
            <w:r w:rsidRPr="0002534C">
              <w:rPr>
                <w:szCs w:val="21"/>
                <w:vertAlign w:val="superscript"/>
              </w:rPr>
              <w:t>n+1</w:t>
            </w:r>
          </w:p>
        </w:tc>
        <w:tc>
          <w:tcPr>
            <w:tcW w:w="711" w:type="dxa"/>
            <w:vMerge/>
            <w:vAlign w:val="center"/>
          </w:tcPr>
          <w:p w14:paraId="1B40C353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</w:p>
        </w:tc>
      </w:tr>
      <w:tr w:rsidR="0002534C" w:rsidRPr="0002534C" w14:paraId="21619785" w14:textId="77777777" w:rsidTr="008B4E42">
        <w:trPr>
          <w:cantSplit/>
          <w:trHeight w:val="319"/>
          <w:jc w:val="center"/>
        </w:trPr>
        <w:tc>
          <w:tcPr>
            <w:tcW w:w="594" w:type="dxa"/>
            <w:vAlign w:val="center"/>
          </w:tcPr>
          <w:p w14:paraId="65819388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430" w:type="dxa"/>
            <w:vAlign w:val="center"/>
          </w:tcPr>
          <w:p w14:paraId="3705B92D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30" w:type="dxa"/>
            <w:vAlign w:val="center"/>
          </w:tcPr>
          <w:p w14:paraId="719DB4FB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539" w:type="dxa"/>
            <w:vAlign w:val="center"/>
          </w:tcPr>
          <w:p w14:paraId="4A3505E2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532" w:type="dxa"/>
            <w:vAlign w:val="center"/>
          </w:tcPr>
          <w:p w14:paraId="6F2F7CF3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73" w:type="dxa"/>
            <w:vAlign w:val="center"/>
          </w:tcPr>
          <w:p w14:paraId="0BD96BEB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2F0DD0BE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400DCF9B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6CE24B31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406B877E" w14:textId="77777777" w:rsidR="0002534C" w:rsidRPr="0002534C" w:rsidRDefault="0002534C" w:rsidP="009639B4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 w14:paraId="7839CDCD" w14:textId="72626B61" w:rsidR="0002534C" w:rsidRPr="0002534C" w:rsidRDefault="008B4E42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57" w:type="dxa"/>
            <w:vAlign w:val="center"/>
          </w:tcPr>
          <w:p w14:paraId="5C993A4A" w14:textId="44BE679E" w:rsidR="0002534C" w:rsidRPr="0002534C" w:rsidRDefault="008B4E42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57" w:type="dxa"/>
            <w:vAlign w:val="center"/>
          </w:tcPr>
          <w:p w14:paraId="7D5E1CCB" w14:textId="5799EA25" w:rsidR="0002534C" w:rsidRPr="0002534C" w:rsidRDefault="008B4E42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57" w:type="dxa"/>
            <w:vAlign w:val="center"/>
          </w:tcPr>
          <w:p w14:paraId="1E8397E0" w14:textId="46B86DCD" w:rsidR="0002534C" w:rsidRPr="0002534C" w:rsidRDefault="008B4E42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11" w:type="dxa"/>
            <w:vAlign w:val="center"/>
          </w:tcPr>
          <w:p w14:paraId="3966373B" w14:textId="7ACA54D8" w:rsidR="0002534C" w:rsidRPr="0002534C" w:rsidRDefault="0011656A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异步清零</w:t>
            </w:r>
          </w:p>
        </w:tc>
      </w:tr>
      <w:tr w:rsidR="008B4E42" w:rsidRPr="0002534C" w14:paraId="06C59648" w14:textId="77777777" w:rsidTr="008B4E42">
        <w:trPr>
          <w:cantSplit/>
          <w:trHeight w:val="253"/>
          <w:jc w:val="center"/>
        </w:trPr>
        <w:tc>
          <w:tcPr>
            <w:tcW w:w="594" w:type="dxa"/>
            <w:vAlign w:val="center"/>
          </w:tcPr>
          <w:p w14:paraId="37FE8EED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 w14:paraId="3BBDEA1F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 w14:paraId="7FCB80CC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539" w:type="dxa"/>
            <w:vAlign w:val="center"/>
          </w:tcPr>
          <w:p w14:paraId="3D1914A3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532" w:type="dxa"/>
            <w:vAlign w:val="center"/>
          </w:tcPr>
          <w:p w14:paraId="063974E1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73" w:type="dxa"/>
            <w:vAlign w:val="center"/>
          </w:tcPr>
          <w:p w14:paraId="65459009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↑</w:t>
            </w:r>
          </w:p>
        </w:tc>
        <w:tc>
          <w:tcPr>
            <w:tcW w:w="464" w:type="dxa"/>
            <w:vAlign w:val="center"/>
          </w:tcPr>
          <w:p w14:paraId="38B3A13B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szCs w:val="21"/>
                <w:vertAlign w:val="subscript"/>
              </w:rPr>
              <w:t>0</w:t>
            </w:r>
          </w:p>
        </w:tc>
        <w:tc>
          <w:tcPr>
            <w:tcW w:w="464" w:type="dxa"/>
            <w:vAlign w:val="center"/>
          </w:tcPr>
          <w:p w14:paraId="5E3D26DA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464" w:type="dxa"/>
            <w:vAlign w:val="center"/>
          </w:tcPr>
          <w:p w14:paraId="6B0871E7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szCs w:val="21"/>
                <w:vertAlign w:val="subscript"/>
              </w:rPr>
              <w:t>2</w:t>
            </w:r>
          </w:p>
        </w:tc>
        <w:tc>
          <w:tcPr>
            <w:tcW w:w="464" w:type="dxa"/>
            <w:vAlign w:val="center"/>
          </w:tcPr>
          <w:p w14:paraId="3E069CA9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szCs w:val="21"/>
                <w:vertAlign w:val="subscript"/>
              </w:rPr>
              <w:t>3</w:t>
            </w:r>
          </w:p>
        </w:tc>
        <w:tc>
          <w:tcPr>
            <w:tcW w:w="657" w:type="dxa"/>
            <w:vAlign w:val="center"/>
          </w:tcPr>
          <w:p w14:paraId="1EB4CF0C" w14:textId="34E4400A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szCs w:val="21"/>
                <w:vertAlign w:val="subscript"/>
              </w:rPr>
              <w:t>0</w:t>
            </w:r>
          </w:p>
        </w:tc>
        <w:tc>
          <w:tcPr>
            <w:tcW w:w="657" w:type="dxa"/>
            <w:vAlign w:val="center"/>
          </w:tcPr>
          <w:p w14:paraId="1977B60F" w14:textId="33798DDC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rFonts w:hint="eastAsia"/>
                <w:szCs w:val="21"/>
                <w:vertAlign w:val="subscript"/>
              </w:rPr>
              <w:t>1</w:t>
            </w:r>
          </w:p>
        </w:tc>
        <w:tc>
          <w:tcPr>
            <w:tcW w:w="657" w:type="dxa"/>
            <w:vAlign w:val="center"/>
          </w:tcPr>
          <w:p w14:paraId="209027DB" w14:textId="5943FCAC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szCs w:val="21"/>
                <w:vertAlign w:val="subscript"/>
              </w:rPr>
              <w:t>2</w:t>
            </w:r>
          </w:p>
        </w:tc>
        <w:tc>
          <w:tcPr>
            <w:tcW w:w="657" w:type="dxa"/>
            <w:vAlign w:val="center"/>
          </w:tcPr>
          <w:p w14:paraId="5555BE32" w14:textId="204144D4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D</w:t>
            </w:r>
            <w:r w:rsidRPr="0002534C">
              <w:rPr>
                <w:szCs w:val="21"/>
                <w:vertAlign w:val="subscript"/>
              </w:rPr>
              <w:t>3</w:t>
            </w:r>
          </w:p>
        </w:tc>
        <w:tc>
          <w:tcPr>
            <w:tcW w:w="711" w:type="dxa"/>
            <w:vAlign w:val="center"/>
          </w:tcPr>
          <w:p w14:paraId="556E627F" w14:textId="3F25E837" w:rsidR="008B4E42" w:rsidRPr="0002534C" w:rsidRDefault="0011656A" w:rsidP="008B4E4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并行输入</w:t>
            </w:r>
          </w:p>
        </w:tc>
      </w:tr>
      <w:tr w:rsidR="008B4E42" w:rsidRPr="0002534C" w14:paraId="5922CCFC" w14:textId="77777777" w:rsidTr="008B4E42">
        <w:trPr>
          <w:cantSplit/>
          <w:jc w:val="center"/>
        </w:trPr>
        <w:tc>
          <w:tcPr>
            <w:tcW w:w="594" w:type="dxa"/>
            <w:vAlign w:val="center"/>
          </w:tcPr>
          <w:p w14:paraId="6522EA19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 w14:paraId="077BA5CA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430" w:type="dxa"/>
            <w:vAlign w:val="center"/>
          </w:tcPr>
          <w:p w14:paraId="2D93EEA8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539" w:type="dxa"/>
            <w:vAlign w:val="center"/>
          </w:tcPr>
          <w:p w14:paraId="1F376652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532" w:type="dxa"/>
            <w:vAlign w:val="center"/>
          </w:tcPr>
          <w:p w14:paraId="2B5D0F9D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73" w:type="dxa"/>
            <w:vAlign w:val="center"/>
          </w:tcPr>
          <w:p w14:paraId="2C2CB9E0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4AE396EC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1821BFB1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61C3A89D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2A287B88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 w14:paraId="6E17EAD8" w14:textId="255A5583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0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26994387" w14:textId="35E2B044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1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60C04A9D" w14:textId="57AF2643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2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4BFB4832" w14:textId="5DD19236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3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711" w:type="dxa"/>
            <w:vAlign w:val="center"/>
          </w:tcPr>
          <w:p w14:paraId="020D73DE" w14:textId="2C4A68AA" w:rsidR="008B4E42" w:rsidRPr="0002534C" w:rsidRDefault="0011656A" w:rsidP="008B4E4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保持</w:t>
            </w:r>
          </w:p>
        </w:tc>
      </w:tr>
      <w:tr w:rsidR="008B4E42" w:rsidRPr="0002534C" w14:paraId="55CBB407" w14:textId="77777777" w:rsidTr="008B4E42">
        <w:trPr>
          <w:cantSplit/>
          <w:jc w:val="center"/>
        </w:trPr>
        <w:tc>
          <w:tcPr>
            <w:tcW w:w="594" w:type="dxa"/>
            <w:vAlign w:val="center"/>
          </w:tcPr>
          <w:p w14:paraId="271EC860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 w14:paraId="62F9D9C6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430" w:type="dxa"/>
            <w:vAlign w:val="center"/>
          </w:tcPr>
          <w:p w14:paraId="26246509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539" w:type="dxa"/>
            <w:vAlign w:val="center"/>
          </w:tcPr>
          <w:p w14:paraId="5D44D785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532" w:type="dxa"/>
            <w:vAlign w:val="center"/>
          </w:tcPr>
          <w:p w14:paraId="350CED92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73" w:type="dxa"/>
            <w:vAlign w:val="center"/>
          </w:tcPr>
          <w:p w14:paraId="4C02D53A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↑</w:t>
            </w:r>
          </w:p>
        </w:tc>
        <w:tc>
          <w:tcPr>
            <w:tcW w:w="464" w:type="dxa"/>
            <w:vAlign w:val="center"/>
          </w:tcPr>
          <w:p w14:paraId="23BAEE16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554C7791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7193CAA4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4DD1F508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 w14:paraId="0AB20CB3" w14:textId="4BE31408" w:rsidR="008B4E42" w:rsidRPr="0002534C" w:rsidRDefault="008B4E42" w:rsidP="008B4E4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57" w:type="dxa"/>
            <w:vAlign w:val="center"/>
          </w:tcPr>
          <w:p w14:paraId="6B9DEBDE" w14:textId="117D7A12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0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246E905F" w14:textId="15C0B612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1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40A55591" w14:textId="1D15867D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2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711" w:type="dxa"/>
            <w:vAlign w:val="center"/>
          </w:tcPr>
          <w:p w14:paraId="21D07957" w14:textId="711AA1DA" w:rsidR="008B4E42" w:rsidRPr="0002534C" w:rsidRDefault="0011656A" w:rsidP="008B4E4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串行右移输入</w:t>
            </w:r>
          </w:p>
        </w:tc>
      </w:tr>
      <w:tr w:rsidR="008B4E42" w:rsidRPr="0002534C" w14:paraId="66F70EEE" w14:textId="77777777" w:rsidTr="008B4E42">
        <w:trPr>
          <w:cantSplit/>
          <w:jc w:val="center"/>
        </w:trPr>
        <w:tc>
          <w:tcPr>
            <w:tcW w:w="594" w:type="dxa"/>
            <w:vAlign w:val="center"/>
          </w:tcPr>
          <w:p w14:paraId="02C65DF1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 w14:paraId="0F0EA186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430" w:type="dxa"/>
            <w:vAlign w:val="center"/>
          </w:tcPr>
          <w:p w14:paraId="3F574349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539" w:type="dxa"/>
            <w:vAlign w:val="center"/>
          </w:tcPr>
          <w:p w14:paraId="11BD1B71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532" w:type="dxa"/>
            <w:vAlign w:val="center"/>
          </w:tcPr>
          <w:p w14:paraId="1ED28250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73" w:type="dxa"/>
            <w:vAlign w:val="center"/>
          </w:tcPr>
          <w:p w14:paraId="0CDDFCC0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↑</w:t>
            </w:r>
          </w:p>
        </w:tc>
        <w:tc>
          <w:tcPr>
            <w:tcW w:w="464" w:type="dxa"/>
            <w:vAlign w:val="center"/>
          </w:tcPr>
          <w:p w14:paraId="3B360261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220618A9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5EECC191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3BCABE07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 w14:paraId="6BE8F106" w14:textId="5DD53ADB" w:rsidR="008B4E42" w:rsidRPr="0002534C" w:rsidRDefault="008B4E42" w:rsidP="008B4E4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57" w:type="dxa"/>
            <w:vAlign w:val="center"/>
          </w:tcPr>
          <w:p w14:paraId="62737541" w14:textId="584097B4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0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0266250B" w14:textId="08A2F5FC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1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23A7D616" w14:textId="5AE35B3B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2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711" w:type="dxa"/>
            <w:vAlign w:val="center"/>
          </w:tcPr>
          <w:p w14:paraId="78CCE195" w14:textId="4CF69420" w:rsidR="008B4E42" w:rsidRPr="0002534C" w:rsidRDefault="0011656A" w:rsidP="008B4E4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串行右移输入</w:t>
            </w:r>
          </w:p>
        </w:tc>
      </w:tr>
      <w:tr w:rsidR="008B4E42" w:rsidRPr="0002534C" w14:paraId="5FBF089E" w14:textId="77777777" w:rsidTr="008B4E42">
        <w:trPr>
          <w:cantSplit/>
          <w:jc w:val="center"/>
        </w:trPr>
        <w:tc>
          <w:tcPr>
            <w:tcW w:w="594" w:type="dxa"/>
            <w:vAlign w:val="center"/>
          </w:tcPr>
          <w:p w14:paraId="2F04BFC4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 w14:paraId="643D8CFB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 w14:paraId="28565DAA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539" w:type="dxa"/>
            <w:vAlign w:val="center"/>
          </w:tcPr>
          <w:p w14:paraId="14540C7E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532" w:type="dxa"/>
            <w:vAlign w:val="center"/>
          </w:tcPr>
          <w:p w14:paraId="776FE70E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473" w:type="dxa"/>
            <w:vAlign w:val="center"/>
          </w:tcPr>
          <w:p w14:paraId="1B000783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↑</w:t>
            </w:r>
          </w:p>
        </w:tc>
        <w:tc>
          <w:tcPr>
            <w:tcW w:w="464" w:type="dxa"/>
            <w:vAlign w:val="center"/>
          </w:tcPr>
          <w:p w14:paraId="6B2CF724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37121604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4BE36DB2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6EF4221F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 w14:paraId="26CE0503" w14:textId="236CEE03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1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48A30068" w14:textId="24F3A290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2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30537817" w14:textId="31B02E01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3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0D32C9D3" w14:textId="1563C364" w:rsidR="008B4E42" w:rsidRPr="0002534C" w:rsidRDefault="008B4E42" w:rsidP="008B4E4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11" w:type="dxa"/>
            <w:vAlign w:val="center"/>
          </w:tcPr>
          <w:p w14:paraId="7075515B" w14:textId="5C0C0EE0" w:rsidR="008B4E42" w:rsidRPr="0002534C" w:rsidRDefault="0011656A" w:rsidP="008B4E4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串行左移输入</w:t>
            </w:r>
          </w:p>
        </w:tc>
      </w:tr>
      <w:tr w:rsidR="008B4E42" w:rsidRPr="0002534C" w14:paraId="3B7D72AB" w14:textId="77777777" w:rsidTr="008B4E42">
        <w:trPr>
          <w:cantSplit/>
          <w:jc w:val="center"/>
        </w:trPr>
        <w:tc>
          <w:tcPr>
            <w:tcW w:w="594" w:type="dxa"/>
            <w:vAlign w:val="center"/>
          </w:tcPr>
          <w:p w14:paraId="3EBA7947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 w14:paraId="12CB7781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430" w:type="dxa"/>
            <w:vAlign w:val="center"/>
          </w:tcPr>
          <w:p w14:paraId="22B45A1F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0</w:t>
            </w:r>
          </w:p>
        </w:tc>
        <w:tc>
          <w:tcPr>
            <w:tcW w:w="539" w:type="dxa"/>
            <w:vAlign w:val="center"/>
          </w:tcPr>
          <w:p w14:paraId="7BF20AF5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532" w:type="dxa"/>
            <w:vAlign w:val="center"/>
          </w:tcPr>
          <w:p w14:paraId="0F9B65F3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1</w:t>
            </w:r>
          </w:p>
        </w:tc>
        <w:tc>
          <w:tcPr>
            <w:tcW w:w="473" w:type="dxa"/>
            <w:vAlign w:val="center"/>
          </w:tcPr>
          <w:p w14:paraId="57A2C204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rFonts w:hint="eastAsia"/>
                <w:szCs w:val="21"/>
              </w:rPr>
              <w:t>↑</w:t>
            </w:r>
          </w:p>
        </w:tc>
        <w:tc>
          <w:tcPr>
            <w:tcW w:w="464" w:type="dxa"/>
            <w:vAlign w:val="center"/>
          </w:tcPr>
          <w:p w14:paraId="19F9E9C6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238A0E00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0247CAE7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464" w:type="dxa"/>
            <w:vAlign w:val="center"/>
          </w:tcPr>
          <w:p w14:paraId="173FBC8A" w14:textId="77777777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X</w:t>
            </w:r>
          </w:p>
        </w:tc>
        <w:tc>
          <w:tcPr>
            <w:tcW w:w="657" w:type="dxa"/>
            <w:vAlign w:val="center"/>
          </w:tcPr>
          <w:p w14:paraId="0330AB98" w14:textId="5B532F26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1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7D3385D6" w14:textId="2144B353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2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3CA2559C" w14:textId="63A04DEB" w:rsidR="008B4E42" w:rsidRPr="0002534C" w:rsidRDefault="008B4E42" w:rsidP="008B4E42">
            <w:pPr>
              <w:jc w:val="center"/>
              <w:rPr>
                <w:szCs w:val="21"/>
              </w:rPr>
            </w:pPr>
            <w:r w:rsidRPr="0002534C">
              <w:rPr>
                <w:szCs w:val="21"/>
              </w:rPr>
              <w:t>Q</w:t>
            </w:r>
            <w:r w:rsidRPr="0002534C">
              <w:rPr>
                <w:szCs w:val="21"/>
                <w:vertAlign w:val="subscript"/>
              </w:rPr>
              <w:t>3</w:t>
            </w:r>
            <w:r w:rsidRPr="0002534C">
              <w:rPr>
                <w:szCs w:val="21"/>
                <w:vertAlign w:val="superscript"/>
              </w:rPr>
              <w:t>n</w:t>
            </w:r>
          </w:p>
        </w:tc>
        <w:tc>
          <w:tcPr>
            <w:tcW w:w="657" w:type="dxa"/>
            <w:vAlign w:val="center"/>
          </w:tcPr>
          <w:p w14:paraId="3ABB1D9C" w14:textId="2F4B859B" w:rsidR="008B4E42" w:rsidRPr="0002534C" w:rsidRDefault="008B4E42" w:rsidP="008B4E4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11" w:type="dxa"/>
            <w:vAlign w:val="center"/>
          </w:tcPr>
          <w:p w14:paraId="376BBEA4" w14:textId="55E0BDBD" w:rsidR="008B4E42" w:rsidRPr="0002534C" w:rsidRDefault="0011656A" w:rsidP="008B4E4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串行左移输入</w:t>
            </w:r>
          </w:p>
        </w:tc>
      </w:tr>
    </w:tbl>
    <w:p w14:paraId="56A4E2D6" w14:textId="77777777" w:rsidR="0002534C" w:rsidRPr="0002534C" w:rsidRDefault="0002534C" w:rsidP="0002534C">
      <w:pPr>
        <w:ind w:firstLineChars="200" w:firstLine="420"/>
        <w:rPr>
          <w:szCs w:val="21"/>
        </w:rPr>
      </w:pPr>
      <w:r w:rsidRPr="0002534C">
        <w:rPr>
          <w:rFonts w:hint="eastAsia"/>
          <w:szCs w:val="21"/>
        </w:rPr>
        <w:t>注：</w:t>
      </w:r>
      <w:r w:rsidRPr="0002534C">
        <w:rPr>
          <w:szCs w:val="21"/>
        </w:rPr>
        <w:t>X</w:t>
      </w:r>
      <w:r w:rsidRPr="0002534C">
        <w:rPr>
          <w:rFonts w:hint="eastAsia"/>
          <w:szCs w:val="21"/>
        </w:rPr>
        <w:t>为任意状态</w:t>
      </w:r>
    </w:p>
    <w:p w14:paraId="0E9F07FB" w14:textId="77777777" w:rsidR="0002534C" w:rsidRDefault="0002534C" w:rsidP="0002534C">
      <w:pPr>
        <w:ind w:firstLineChars="200" w:firstLine="480"/>
        <w:rPr>
          <w:sz w:val="24"/>
        </w:rPr>
      </w:pPr>
      <w:r w:rsidRPr="0002534C">
        <w:rPr>
          <w:rFonts w:hint="eastAsia"/>
          <w:sz w:val="24"/>
        </w:rPr>
        <w:t>思考：输出值跟哪些输入量有关？</w:t>
      </w:r>
      <w:r w:rsidRPr="0002534C">
        <w:rPr>
          <w:rFonts w:hint="eastAsia"/>
          <w:sz w:val="24"/>
        </w:rPr>
        <w:t>CP</w:t>
      </w:r>
      <w:r w:rsidRPr="0002534C">
        <w:rPr>
          <w:rFonts w:hint="eastAsia"/>
          <w:sz w:val="24"/>
        </w:rPr>
        <w:t>接单个脉冲或连续的时钟信号有何区别？</w:t>
      </w:r>
    </w:p>
    <w:p w14:paraId="3C20C5C5" w14:textId="77777777" w:rsidR="008B4E42" w:rsidRDefault="008B4E42" w:rsidP="008B4E42">
      <w:pPr>
        <w:ind w:firstLineChars="200" w:firstLine="480"/>
        <w:rPr>
          <w:sz w:val="24"/>
        </w:rPr>
      </w:pPr>
    </w:p>
    <w:p w14:paraId="24BAB4CA" w14:textId="08545BED" w:rsidR="008B4E42" w:rsidRPr="0011656A" w:rsidRDefault="008B4E42" w:rsidP="008B4E42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答：</w:t>
      </w:r>
      <w:r w:rsidR="0011656A">
        <w:rPr>
          <w:rFonts w:hint="eastAsia"/>
          <w:sz w:val="24"/>
        </w:rPr>
        <w:t>输出值和</w:t>
      </w:r>
      <w:r w:rsidR="0011656A" w:rsidRPr="0002534C">
        <w:rPr>
          <w:szCs w:val="21"/>
        </w:rPr>
        <w:t>D</w:t>
      </w:r>
      <w:r w:rsidR="0011656A" w:rsidRPr="0002534C">
        <w:rPr>
          <w:szCs w:val="21"/>
          <w:vertAlign w:val="subscript"/>
        </w:rPr>
        <w:t>SR</w:t>
      </w:r>
      <w:r w:rsidR="0011656A" w:rsidRPr="0011656A">
        <w:rPr>
          <w:rFonts w:hint="eastAsia"/>
          <w:szCs w:val="21"/>
        </w:rPr>
        <w:t>、</w:t>
      </w:r>
      <w:r w:rsidR="0011656A" w:rsidRPr="0002534C">
        <w:rPr>
          <w:szCs w:val="21"/>
        </w:rPr>
        <w:t>D</w:t>
      </w:r>
      <w:r w:rsidR="0011656A" w:rsidRPr="0002534C">
        <w:rPr>
          <w:szCs w:val="21"/>
          <w:vertAlign w:val="subscript"/>
        </w:rPr>
        <w:t>SL</w:t>
      </w:r>
      <w:r w:rsidR="0011656A" w:rsidRPr="0011656A">
        <w:rPr>
          <w:rFonts w:hint="eastAsia"/>
          <w:szCs w:val="21"/>
        </w:rPr>
        <w:t>、</w:t>
      </w:r>
      <w:r w:rsidR="0011656A" w:rsidRPr="0002534C">
        <w:rPr>
          <w:szCs w:val="21"/>
        </w:rPr>
        <w:t>D</w:t>
      </w:r>
      <w:r w:rsidR="0011656A" w:rsidRPr="0002534C">
        <w:rPr>
          <w:szCs w:val="21"/>
          <w:vertAlign w:val="subscript"/>
        </w:rPr>
        <w:t>0</w:t>
      </w:r>
      <w:r w:rsidR="0011656A" w:rsidRPr="0011656A">
        <w:rPr>
          <w:rFonts w:hint="eastAsia"/>
          <w:szCs w:val="21"/>
        </w:rPr>
        <w:t>、</w:t>
      </w:r>
      <w:r w:rsidR="0011656A" w:rsidRPr="0002534C">
        <w:rPr>
          <w:szCs w:val="21"/>
        </w:rPr>
        <w:t>D</w:t>
      </w:r>
      <w:r w:rsidR="0011656A" w:rsidRPr="0002534C">
        <w:rPr>
          <w:rFonts w:hint="eastAsia"/>
          <w:szCs w:val="21"/>
          <w:vertAlign w:val="subscript"/>
        </w:rPr>
        <w:t>1</w:t>
      </w:r>
      <w:r w:rsidR="0011656A" w:rsidRPr="0011656A">
        <w:rPr>
          <w:rFonts w:hint="eastAsia"/>
          <w:szCs w:val="21"/>
        </w:rPr>
        <w:t>、</w:t>
      </w:r>
      <w:r w:rsidR="0011656A" w:rsidRPr="0002534C">
        <w:rPr>
          <w:szCs w:val="21"/>
        </w:rPr>
        <w:t>D</w:t>
      </w:r>
      <w:r w:rsidR="0011656A" w:rsidRPr="0002534C">
        <w:rPr>
          <w:szCs w:val="21"/>
          <w:vertAlign w:val="subscript"/>
        </w:rPr>
        <w:t>2</w:t>
      </w:r>
      <w:r w:rsidR="0011656A" w:rsidRPr="0011656A">
        <w:rPr>
          <w:rFonts w:hint="eastAsia"/>
          <w:szCs w:val="21"/>
        </w:rPr>
        <w:t>、</w:t>
      </w:r>
      <w:r w:rsidR="0011656A" w:rsidRPr="0002534C">
        <w:rPr>
          <w:szCs w:val="21"/>
        </w:rPr>
        <w:t>D</w:t>
      </w:r>
      <w:r w:rsidR="0011656A" w:rsidRPr="0002534C">
        <w:rPr>
          <w:szCs w:val="21"/>
          <w:vertAlign w:val="subscript"/>
        </w:rPr>
        <w:t>3</w:t>
      </w:r>
      <w:r w:rsidR="0011656A">
        <w:rPr>
          <w:rFonts w:hint="eastAsia"/>
          <w:szCs w:val="21"/>
        </w:rPr>
        <w:t>。区别在于单个脉冲信号只进行一次，连续的进行多次。</w:t>
      </w:r>
    </w:p>
    <w:p w14:paraId="3A9A359D" w14:textId="3A8BD5AD" w:rsidR="008B4E42" w:rsidRPr="000B585D" w:rsidRDefault="008B4E42" w:rsidP="008B4E42">
      <w:pPr>
        <w:rPr>
          <w:szCs w:val="21"/>
        </w:rPr>
      </w:pPr>
      <w:r>
        <w:rPr>
          <w:rFonts w:hint="eastAsia"/>
          <w:sz w:val="24"/>
        </w:rPr>
        <w:t xml:space="preserve">  </w:t>
      </w:r>
    </w:p>
    <w:p w14:paraId="0601F2AB" w14:textId="104F2BA0" w:rsidR="0002534C" w:rsidRDefault="0002534C" w:rsidP="00C02B0E">
      <w:pPr>
        <w:spacing w:line="264" w:lineRule="auto"/>
        <w:rPr>
          <w:sz w:val="24"/>
        </w:rPr>
      </w:pPr>
    </w:p>
    <w:p w14:paraId="13C72C5E" w14:textId="77777777" w:rsidR="00FE6EB2" w:rsidRPr="00FE6EB2" w:rsidRDefault="00FE6EB2" w:rsidP="00FE6EB2">
      <w:pPr>
        <w:pStyle w:val="ae"/>
        <w:rPr>
          <w:sz w:val="21"/>
          <w:szCs w:val="21"/>
        </w:rPr>
      </w:pPr>
      <w:r w:rsidRPr="00FE6EB2">
        <w:rPr>
          <w:rFonts w:hint="eastAsia"/>
          <w:sz w:val="21"/>
          <w:szCs w:val="21"/>
        </w:rPr>
        <w:t>表</w:t>
      </w:r>
      <w:r w:rsidR="009B23CC">
        <w:rPr>
          <w:rFonts w:hint="eastAsia"/>
          <w:sz w:val="21"/>
          <w:szCs w:val="21"/>
        </w:rPr>
        <w:t>22</w:t>
      </w:r>
      <w:r w:rsidRPr="00FE6EB2">
        <w:rPr>
          <w:sz w:val="21"/>
          <w:szCs w:val="21"/>
        </w:rPr>
        <w:t xml:space="preserve">  74HC161</w:t>
      </w:r>
      <w:r w:rsidRPr="00FE6EB2">
        <w:rPr>
          <w:rFonts w:hint="eastAsia"/>
          <w:sz w:val="21"/>
          <w:szCs w:val="21"/>
        </w:rPr>
        <w:t>输入</w:t>
      </w:r>
      <w:r>
        <w:rPr>
          <w:rFonts w:hint="eastAsia"/>
          <w:sz w:val="21"/>
          <w:szCs w:val="21"/>
        </w:rPr>
        <w:t>/</w:t>
      </w:r>
      <w:r w:rsidRPr="00FE6EB2">
        <w:rPr>
          <w:rFonts w:hint="eastAsia"/>
          <w:sz w:val="21"/>
          <w:szCs w:val="21"/>
        </w:rPr>
        <w:t>输出状态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95"/>
        <w:gridCol w:w="473"/>
        <w:gridCol w:w="602"/>
        <w:gridCol w:w="613"/>
        <w:gridCol w:w="511"/>
        <w:gridCol w:w="438"/>
        <w:gridCol w:w="438"/>
        <w:gridCol w:w="438"/>
        <w:gridCol w:w="438"/>
        <w:gridCol w:w="730"/>
        <w:gridCol w:w="730"/>
        <w:gridCol w:w="730"/>
        <w:gridCol w:w="730"/>
        <w:gridCol w:w="485"/>
        <w:gridCol w:w="1109"/>
      </w:tblGrid>
      <w:tr w:rsidR="00FE6EB2" w:rsidRPr="00FE6EB2" w14:paraId="52E4A8BD" w14:textId="77777777">
        <w:trPr>
          <w:jc w:val="center"/>
        </w:trPr>
        <w:tc>
          <w:tcPr>
            <w:tcW w:w="0" w:type="auto"/>
            <w:gridSpan w:val="9"/>
            <w:vAlign w:val="center"/>
          </w:tcPr>
          <w:p w14:paraId="5AFDC5FF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rFonts w:hint="eastAsia"/>
                <w:szCs w:val="21"/>
              </w:rPr>
              <w:t>输入</w:t>
            </w:r>
          </w:p>
        </w:tc>
        <w:tc>
          <w:tcPr>
            <w:tcW w:w="0" w:type="auto"/>
            <w:gridSpan w:val="5"/>
            <w:vAlign w:val="center"/>
          </w:tcPr>
          <w:p w14:paraId="54A1BC26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rFonts w:hint="eastAsia"/>
                <w:szCs w:val="21"/>
              </w:rPr>
              <w:t>输出</w:t>
            </w:r>
          </w:p>
        </w:tc>
        <w:tc>
          <w:tcPr>
            <w:tcW w:w="0" w:type="auto"/>
            <w:vMerge w:val="restart"/>
            <w:vAlign w:val="center"/>
          </w:tcPr>
          <w:p w14:paraId="5BBBE8F3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rFonts w:hint="eastAsia"/>
                <w:szCs w:val="21"/>
              </w:rPr>
              <w:t>功能说明</w:t>
            </w:r>
          </w:p>
        </w:tc>
      </w:tr>
      <w:tr w:rsidR="00FE6EB2" w:rsidRPr="00FE6EB2" w14:paraId="46E869B0" w14:textId="77777777">
        <w:trPr>
          <w:jc w:val="center"/>
        </w:trPr>
        <w:tc>
          <w:tcPr>
            <w:tcW w:w="0" w:type="auto"/>
            <w:vAlign w:val="center"/>
          </w:tcPr>
          <w:p w14:paraId="292A3B2B" w14:textId="77777777" w:rsidR="00FE6EB2" w:rsidRPr="00FE6EB2" w:rsidRDefault="0082431F" w:rsidP="009639B4">
            <w:pPr>
              <w:jc w:val="center"/>
              <w:rPr>
                <w:szCs w:val="21"/>
              </w:rPr>
            </w:pPr>
            <w:r w:rsidRPr="00FE6EB2">
              <w:rPr>
                <w:noProof/>
                <w:position w:val="-4"/>
                <w:szCs w:val="21"/>
              </w:rPr>
              <w:object w:dxaOrig="460" w:dyaOrig="320" w14:anchorId="28454F3F">
                <v:shape id="_x0000_i1059" type="#_x0000_t75" alt="" style="width:18.9pt;height:14.75pt;mso-width-percent:0;mso-height-percent:0;mso-width-percent:0;mso-height-percent:0" o:ole="">
                  <v:imagedata r:id="rId78" o:title=""/>
                </v:shape>
                <o:OLEObject Type="Embed" ProgID="Equation.3" ShapeID="_x0000_i1059" DrawAspect="Content" ObjectID="_1796885363" r:id="rId80"/>
              </w:object>
            </w:r>
          </w:p>
        </w:tc>
        <w:tc>
          <w:tcPr>
            <w:tcW w:w="0" w:type="auto"/>
            <w:vAlign w:val="center"/>
          </w:tcPr>
          <w:p w14:paraId="542CB8A9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CP</w:t>
            </w:r>
          </w:p>
        </w:tc>
        <w:tc>
          <w:tcPr>
            <w:tcW w:w="0" w:type="auto"/>
            <w:vAlign w:val="center"/>
          </w:tcPr>
          <w:p w14:paraId="52B515A4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CEP</w:t>
            </w:r>
          </w:p>
        </w:tc>
        <w:tc>
          <w:tcPr>
            <w:tcW w:w="0" w:type="auto"/>
            <w:vAlign w:val="center"/>
          </w:tcPr>
          <w:p w14:paraId="080C2426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CET</w:t>
            </w:r>
          </w:p>
        </w:tc>
        <w:tc>
          <w:tcPr>
            <w:tcW w:w="0" w:type="auto"/>
            <w:vAlign w:val="center"/>
          </w:tcPr>
          <w:p w14:paraId="54D38B0A" w14:textId="77777777" w:rsidR="00FE6EB2" w:rsidRPr="00FE6EB2" w:rsidRDefault="0082431F" w:rsidP="009639B4">
            <w:pPr>
              <w:jc w:val="center"/>
              <w:rPr>
                <w:szCs w:val="21"/>
              </w:rPr>
            </w:pPr>
            <w:r w:rsidRPr="00FE6EB2">
              <w:rPr>
                <w:noProof/>
                <w:position w:val="-4"/>
                <w:szCs w:val="21"/>
              </w:rPr>
              <w:object w:dxaOrig="360" w:dyaOrig="320" w14:anchorId="05FDEB86">
                <v:shape id="_x0000_i1060" type="#_x0000_t75" alt="" style="width:14.75pt;height:14.75pt;mso-width-percent:0;mso-height-percent:0;mso-width-percent:0;mso-height-percent:0" o:ole="">
                  <v:imagedata r:id="rId81" o:title=""/>
                </v:shape>
                <o:OLEObject Type="Embed" ProgID="Equation.3" ShapeID="_x0000_i1060" DrawAspect="Content" ObjectID="_1796885364" r:id="rId82"/>
              </w:object>
            </w:r>
          </w:p>
        </w:tc>
        <w:tc>
          <w:tcPr>
            <w:tcW w:w="0" w:type="auto"/>
            <w:vAlign w:val="center"/>
          </w:tcPr>
          <w:p w14:paraId="5289D22D" w14:textId="77777777" w:rsidR="00FE6EB2" w:rsidRPr="00FE6EB2" w:rsidRDefault="00FE6EB2" w:rsidP="009639B4">
            <w:pPr>
              <w:rPr>
                <w:rFonts w:ascii="宋体" w:hAnsi="宋体" w:hint="eastAsia"/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0" w:type="auto"/>
            <w:vAlign w:val="center"/>
          </w:tcPr>
          <w:p w14:paraId="0C50F67F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szCs w:val="21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190D1A11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szCs w:val="21"/>
                <w:vertAlign w:val="subscript"/>
              </w:rPr>
              <w:t>1</w:t>
            </w:r>
          </w:p>
        </w:tc>
        <w:tc>
          <w:tcPr>
            <w:tcW w:w="0" w:type="auto"/>
            <w:vAlign w:val="center"/>
          </w:tcPr>
          <w:p w14:paraId="26ADACEF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szCs w:val="21"/>
                <w:vertAlign w:val="subscript"/>
              </w:rPr>
              <w:t>0</w:t>
            </w:r>
          </w:p>
        </w:tc>
        <w:tc>
          <w:tcPr>
            <w:tcW w:w="0" w:type="auto"/>
            <w:vAlign w:val="center"/>
          </w:tcPr>
          <w:p w14:paraId="6FD00D7C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3</w:t>
            </w:r>
          </w:p>
        </w:tc>
        <w:tc>
          <w:tcPr>
            <w:tcW w:w="0" w:type="auto"/>
            <w:vAlign w:val="center"/>
          </w:tcPr>
          <w:p w14:paraId="1BA244E3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3B396F3D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1</w:t>
            </w:r>
          </w:p>
        </w:tc>
        <w:tc>
          <w:tcPr>
            <w:tcW w:w="0" w:type="auto"/>
            <w:vAlign w:val="center"/>
          </w:tcPr>
          <w:p w14:paraId="256D4889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0</w:t>
            </w:r>
          </w:p>
        </w:tc>
        <w:tc>
          <w:tcPr>
            <w:tcW w:w="0" w:type="auto"/>
            <w:vAlign w:val="center"/>
          </w:tcPr>
          <w:p w14:paraId="6C846D49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TC</w:t>
            </w:r>
          </w:p>
        </w:tc>
        <w:tc>
          <w:tcPr>
            <w:tcW w:w="0" w:type="auto"/>
            <w:vMerge/>
            <w:vAlign w:val="center"/>
          </w:tcPr>
          <w:p w14:paraId="2F61683B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</w:p>
        </w:tc>
      </w:tr>
      <w:tr w:rsidR="00FE6EB2" w:rsidRPr="00FE6EB2" w14:paraId="6C2E90CD" w14:textId="77777777">
        <w:trPr>
          <w:jc w:val="center"/>
        </w:trPr>
        <w:tc>
          <w:tcPr>
            <w:tcW w:w="0" w:type="auto"/>
            <w:vAlign w:val="center"/>
          </w:tcPr>
          <w:p w14:paraId="5D2B5F00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63E86993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66271FCA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05FB7E19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1C214646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43919FF4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44B23A24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046D6381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738EF8F8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4EF22945" w14:textId="41662775" w:rsidR="00FE6EB2" w:rsidRPr="00FE6EB2" w:rsidRDefault="000B585D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3B261A8D" w14:textId="070499B6" w:rsidR="00FE6EB2" w:rsidRPr="00FE6EB2" w:rsidRDefault="000B585D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3FD56EEF" w14:textId="5689854D" w:rsidR="00FE6EB2" w:rsidRPr="00FE6EB2" w:rsidRDefault="000B585D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7A0DAD3F" w14:textId="74CBBEED" w:rsidR="00FE6EB2" w:rsidRPr="00FE6EB2" w:rsidRDefault="000B585D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79BC55B3" w14:textId="47686FC6" w:rsidR="00FE6EB2" w:rsidRPr="00FE6EB2" w:rsidRDefault="000B585D" w:rsidP="009639B4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4930B222" w14:textId="4A8049F3" w:rsidR="00FE6EB2" w:rsidRPr="00FE6EB2" w:rsidRDefault="000B585D" w:rsidP="009639B4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复位，异步置零</w:t>
            </w:r>
          </w:p>
        </w:tc>
      </w:tr>
      <w:tr w:rsidR="00FE6EB2" w:rsidRPr="00FE6EB2" w14:paraId="4FEF93F4" w14:textId="77777777">
        <w:trPr>
          <w:jc w:val="center"/>
        </w:trPr>
        <w:tc>
          <w:tcPr>
            <w:tcW w:w="0" w:type="auto"/>
            <w:vAlign w:val="center"/>
          </w:tcPr>
          <w:p w14:paraId="5175E921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lastRenderedPageBreak/>
              <w:t>1</w:t>
            </w:r>
          </w:p>
        </w:tc>
        <w:tc>
          <w:tcPr>
            <w:tcW w:w="0" w:type="auto"/>
            <w:vAlign w:val="center"/>
          </w:tcPr>
          <w:p w14:paraId="337D7D1E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rFonts w:hint="eastAsia"/>
                <w:szCs w:val="21"/>
              </w:rPr>
              <w:t>↑</w:t>
            </w:r>
          </w:p>
        </w:tc>
        <w:tc>
          <w:tcPr>
            <w:tcW w:w="0" w:type="auto"/>
            <w:vAlign w:val="center"/>
          </w:tcPr>
          <w:p w14:paraId="7035B17A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56E67D65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63657111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45AF9029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7B3A5FD0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097AB67C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43B779B4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70C4D33E" w14:textId="3542DCC8" w:rsidR="00FE6EB2" w:rsidRPr="00FE6EB2" w:rsidRDefault="000B585D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49E8DE18" w14:textId="7D54B223" w:rsidR="00FE6EB2" w:rsidRPr="00FE6EB2" w:rsidRDefault="000B585D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059D2034" w14:textId="5F7A9937" w:rsidR="00FE6EB2" w:rsidRPr="00FE6EB2" w:rsidRDefault="000B585D" w:rsidP="009639B4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77E92A6D" w14:textId="481B6EE8" w:rsidR="00FE6EB2" w:rsidRPr="00FE6EB2" w:rsidRDefault="000B585D" w:rsidP="009639B4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470D9900" w14:textId="0C94EB81" w:rsidR="00FE6EB2" w:rsidRPr="00FE6EB2" w:rsidRDefault="000B585D" w:rsidP="009639B4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6FB36326" w14:textId="26351926" w:rsidR="00FE6EB2" w:rsidRPr="00FE6EB2" w:rsidRDefault="000B585D" w:rsidP="009639B4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并行输入</w:t>
            </w:r>
          </w:p>
        </w:tc>
      </w:tr>
      <w:tr w:rsidR="000B585D" w:rsidRPr="00FE6EB2" w14:paraId="284374E8" w14:textId="77777777">
        <w:trPr>
          <w:jc w:val="center"/>
        </w:trPr>
        <w:tc>
          <w:tcPr>
            <w:tcW w:w="0" w:type="auto"/>
            <w:vAlign w:val="center"/>
          </w:tcPr>
          <w:p w14:paraId="350BC7E4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14:paraId="20003DE9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rFonts w:hint="eastAsia"/>
                <w:szCs w:val="21"/>
              </w:rPr>
              <w:t>↑</w:t>
            </w:r>
          </w:p>
        </w:tc>
        <w:tc>
          <w:tcPr>
            <w:tcW w:w="0" w:type="auto"/>
            <w:vAlign w:val="center"/>
          </w:tcPr>
          <w:p w14:paraId="4453E371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14:paraId="6149510C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14:paraId="54B721E2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109BC3DB" w14:textId="77777777" w:rsidR="000B585D" w:rsidRPr="00FE6EB2" w:rsidRDefault="000B585D" w:rsidP="000B585D">
            <w:pPr>
              <w:rPr>
                <w:rFonts w:ascii="宋体" w:hAnsi="宋体" w:hint="eastAsia"/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0" w:type="auto"/>
            <w:vAlign w:val="center"/>
          </w:tcPr>
          <w:p w14:paraId="42B5597D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szCs w:val="21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4236DB57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szCs w:val="21"/>
                <w:vertAlign w:val="subscript"/>
              </w:rPr>
              <w:t>1</w:t>
            </w:r>
          </w:p>
        </w:tc>
        <w:tc>
          <w:tcPr>
            <w:tcW w:w="0" w:type="auto"/>
            <w:vAlign w:val="center"/>
          </w:tcPr>
          <w:p w14:paraId="4D8964A8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szCs w:val="21"/>
                <w:vertAlign w:val="subscript"/>
              </w:rPr>
              <w:t>0</w:t>
            </w:r>
          </w:p>
        </w:tc>
        <w:tc>
          <w:tcPr>
            <w:tcW w:w="0" w:type="auto"/>
            <w:vAlign w:val="center"/>
          </w:tcPr>
          <w:p w14:paraId="2AE768E2" w14:textId="68D84E6E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rFonts w:hint="eastAsia"/>
                <w:szCs w:val="21"/>
                <w:vertAlign w:val="subscript"/>
              </w:rPr>
              <w:t>3</w:t>
            </w:r>
          </w:p>
        </w:tc>
        <w:tc>
          <w:tcPr>
            <w:tcW w:w="0" w:type="auto"/>
            <w:vAlign w:val="center"/>
          </w:tcPr>
          <w:p w14:paraId="0AAF7681" w14:textId="4D45C5BA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szCs w:val="21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0861E285" w14:textId="08BF3C67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szCs w:val="21"/>
                <w:vertAlign w:val="subscript"/>
              </w:rPr>
              <w:t>1</w:t>
            </w:r>
          </w:p>
        </w:tc>
        <w:tc>
          <w:tcPr>
            <w:tcW w:w="0" w:type="auto"/>
            <w:vAlign w:val="center"/>
          </w:tcPr>
          <w:p w14:paraId="2E3BCFE0" w14:textId="2B7CE800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 w:rsidRPr="00FE6EB2">
              <w:rPr>
                <w:szCs w:val="21"/>
              </w:rPr>
              <w:t>D</w:t>
            </w:r>
            <w:r w:rsidRPr="00FE6EB2">
              <w:rPr>
                <w:szCs w:val="21"/>
                <w:vertAlign w:val="subscript"/>
              </w:rPr>
              <w:t>0</w:t>
            </w:r>
          </w:p>
        </w:tc>
        <w:tc>
          <w:tcPr>
            <w:tcW w:w="0" w:type="auto"/>
            <w:vAlign w:val="center"/>
          </w:tcPr>
          <w:p w14:paraId="47A289C2" w14:textId="71DD24C2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*</w:t>
            </w:r>
          </w:p>
        </w:tc>
        <w:tc>
          <w:tcPr>
            <w:tcW w:w="0" w:type="auto"/>
            <w:vAlign w:val="center"/>
          </w:tcPr>
          <w:p w14:paraId="418BB8F5" w14:textId="4C39A688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同步置数</w:t>
            </w:r>
          </w:p>
        </w:tc>
      </w:tr>
      <w:tr w:rsidR="00FE6EB2" w:rsidRPr="00FE6EB2" w14:paraId="7BA90D99" w14:textId="77777777">
        <w:trPr>
          <w:jc w:val="center"/>
        </w:trPr>
        <w:tc>
          <w:tcPr>
            <w:tcW w:w="0" w:type="auto"/>
            <w:vAlign w:val="center"/>
          </w:tcPr>
          <w:p w14:paraId="3EE8C352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14:paraId="0299EEDE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rFonts w:hint="eastAsia"/>
                <w:szCs w:val="21"/>
              </w:rPr>
              <w:t>↑</w:t>
            </w:r>
          </w:p>
        </w:tc>
        <w:tc>
          <w:tcPr>
            <w:tcW w:w="0" w:type="auto"/>
            <w:vAlign w:val="center"/>
          </w:tcPr>
          <w:p w14:paraId="666D7876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14:paraId="10B34175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14:paraId="47E2CFEA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14:paraId="634F1681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6C1F2C2D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02EEA7F9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18AEA50C" w14:textId="77777777" w:rsidR="00FE6EB2" w:rsidRPr="00FE6EB2" w:rsidRDefault="00FE6EB2" w:rsidP="009639B4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7EFE6991" w14:textId="04809D09" w:rsidR="00FE6EB2" w:rsidRPr="00FE6EB2" w:rsidRDefault="000B585D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Count</w:t>
            </w:r>
          </w:p>
        </w:tc>
        <w:tc>
          <w:tcPr>
            <w:tcW w:w="0" w:type="auto"/>
            <w:vAlign w:val="center"/>
          </w:tcPr>
          <w:p w14:paraId="0124D6F7" w14:textId="258B4B14" w:rsidR="00FE6EB2" w:rsidRPr="00FE6EB2" w:rsidRDefault="000B585D" w:rsidP="009639B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Count</w:t>
            </w:r>
          </w:p>
        </w:tc>
        <w:tc>
          <w:tcPr>
            <w:tcW w:w="0" w:type="auto"/>
            <w:vAlign w:val="center"/>
          </w:tcPr>
          <w:p w14:paraId="7D577BCC" w14:textId="51AFDBF8" w:rsidR="00FE6EB2" w:rsidRPr="00FE6EB2" w:rsidRDefault="000B585D" w:rsidP="009639B4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hint="eastAsia"/>
                <w:szCs w:val="21"/>
              </w:rPr>
              <w:t>Count</w:t>
            </w:r>
          </w:p>
        </w:tc>
        <w:tc>
          <w:tcPr>
            <w:tcW w:w="0" w:type="auto"/>
            <w:vAlign w:val="center"/>
          </w:tcPr>
          <w:p w14:paraId="2035388C" w14:textId="78FC2D74" w:rsidR="00FE6EB2" w:rsidRPr="00FE6EB2" w:rsidRDefault="000B585D" w:rsidP="009639B4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hint="eastAsia"/>
                <w:szCs w:val="21"/>
              </w:rPr>
              <w:t>Count</w:t>
            </w:r>
          </w:p>
        </w:tc>
        <w:tc>
          <w:tcPr>
            <w:tcW w:w="0" w:type="auto"/>
            <w:vAlign w:val="center"/>
          </w:tcPr>
          <w:p w14:paraId="34C72668" w14:textId="4BD821BC" w:rsidR="00FE6EB2" w:rsidRPr="00FE6EB2" w:rsidRDefault="000B585D" w:rsidP="009639B4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*</w:t>
            </w:r>
          </w:p>
        </w:tc>
        <w:tc>
          <w:tcPr>
            <w:tcW w:w="0" w:type="auto"/>
            <w:vAlign w:val="center"/>
          </w:tcPr>
          <w:p w14:paraId="57192B90" w14:textId="4C9C8692" w:rsidR="00FE6EB2" w:rsidRPr="00FE6EB2" w:rsidRDefault="000B585D" w:rsidP="009639B4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计数</w:t>
            </w:r>
          </w:p>
        </w:tc>
      </w:tr>
      <w:tr w:rsidR="000B585D" w:rsidRPr="00FE6EB2" w14:paraId="3474D9C1" w14:textId="77777777">
        <w:trPr>
          <w:jc w:val="center"/>
        </w:trPr>
        <w:tc>
          <w:tcPr>
            <w:tcW w:w="0" w:type="auto"/>
            <w:vAlign w:val="center"/>
          </w:tcPr>
          <w:p w14:paraId="1F7BA211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14:paraId="650526D6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11AFD695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21C7C8C1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086D578D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14:paraId="65C481FB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3EBB5825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343154BD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638CB392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27D1CADF" w14:textId="055DB053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3</w:t>
            </w:r>
          </w:p>
        </w:tc>
        <w:tc>
          <w:tcPr>
            <w:tcW w:w="0" w:type="auto"/>
            <w:vAlign w:val="center"/>
          </w:tcPr>
          <w:p w14:paraId="366096E4" w14:textId="7642126D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3289866A" w14:textId="5FC9DB3A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1</w:t>
            </w:r>
          </w:p>
        </w:tc>
        <w:tc>
          <w:tcPr>
            <w:tcW w:w="0" w:type="auto"/>
            <w:vAlign w:val="center"/>
          </w:tcPr>
          <w:p w14:paraId="60F66553" w14:textId="5DEC352F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0</w:t>
            </w:r>
          </w:p>
        </w:tc>
        <w:tc>
          <w:tcPr>
            <w:tcW w:w="0" w:type="auto"/>
            <w:vAlign w:val="center"/>
          </w:tcPr>
          <w:p w14:paraId="679A12AB" w14:textId="3D92FB7E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*</w:t>
            </w:r>
          </w:p>
        </w:tc>
        <w:tc>
          <w:tcPr>
            <w:tcW w:w="0" w:type="auto"/>
            <w:vAlign w:val="center"/>
          </w:tcPr>
          <w:p w14:paraId="1CCB0B15" w14:textId="32BD9AEE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保持</w:t>
            </w:r>
          </w:p>
        </w:tc>
      </w:tr>
      <w:tr w:rsidR="000B585D" w:rsidRPr="00FE6EB2" w14:paraId="592EB91C" w14:textId="77777777">
        <w:trPr>
          <w:jc w:val="center"/>
        </w:trPr>
        <w:tc>
          <w:tcPr>
            <w:tcW w:w="0" w:type="auto"/>
            <w:vAlign w:val="center"/>
          </w:tcPr>
          <w:p w14:paraId="01D292A4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14:paraId="065042AC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501A7097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215E32DB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35D1B63A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14:paraId="4948B187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04CF5573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210DC23E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27E19779" w14:textId="7777777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X</w:t>
            </w:r>
          </w:p>
        </w:tc>
        <w:tc>
          <w:tcPr>
            <w:tcW w:w="0" w:type="auto"/>
            <w:vAlign w:val="center"/>
          </w:tcPr>
          <w:p w14:paraId="147CB35C" w14:textId="507D1839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3</w:t>
            </w:r>
          </w:p>
        </w:tc>
        <w:tc>
          <w:tcPr>
            <w:tcW w:w="0" w:type="auto"/>
            <w:vAlign w:val="center"/>
          </w:tcPr>
          <w:p w14:paraId="0EF97EF5" w14:textId="6A171487" w:rsidR="000B585D" w:rsidRPr="00FE6EB2" w:rsidRDefault="000B585D" w:rsidP="000B585D">
            <w:pPr>
              <w:jc w:val="center"/>
              <w:rPr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2</w:t>
            </w:r>
          </w:p>
        </w:tc>
        <w:tc>
          <w:tcPr>
            <w:tcW w:w="0" w:type="auto"/>
            <w:vAlign w:val="center"/>
          </w:tcPr>
          <w:p w14:paraId="148828C4" w14:textId="127B665F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1</w:t>
            </w:r>
          </w:p>
        </w:tc>
        <w:tc>
          <w:tcPr>
            <w:tcW w:w="0" w:type="auto"/>
            <w:vAlign w:val="center"/>
          </w:tcPr>
          <w:p w14:paraId="46909DAD" w14:textId="2313107F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 w:rsidRPr="00FE6EB2">
              <w:rPr>
                <w:szCs w:val="21"/>
              </w:rPr>
              <w:t>Q</w:t>
            </w:r>
            <w:r w:rsidRPr="00FE6EB2">
              <w:rPr>
                <w:szCs w:val="21"/>
                <w:vertAlign w:val="subscript"/>
              </w:rPr>
              <w:t>0</w:t>
            </w:r>
          </w:p>
        </w:tc>
        <w:tc>
          <w:tcPr>
            <w:tcW w:w="0" w:type="auto"/>
            <w:vAlign w:val="center"/>
          </w:tcPr>
          <w:p w14:paraId="34FDD1B6" w14:textId="4DF0AE9A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0</w:t>
            </w:r>
          </w:p>
        </w:tc>
        <w:tc>
          <w:tcPr>
            <w:tcW w:w="0" w:type="auto"/>
            <w:vAlign w:val="center"/>
          </w:tcPr>
          <w:p w14:paraId="0863011F" w14:textId="6E5652EF" w:rsidR="000B585D" w:rsidRPr="00FE6EB2" w:rsidRDefault="000B585D" w:rsidP="000B585D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保持</w:t>
            </w:r>
          </w:p>
        </w:tc>
      </w:tr>
    </w:tbl>
    <w:p w14:paraId="70803F82" w14:textId="77777777" w:rsidR="00FE6EB2" w:rsidRPr="00FE6EB2" w:rsidRDefault="00FE6EB2" w:rsidP="00FE6EB2">
      <w:pPr>
        <w:ind w:firstLineChars="300" w:firstLine="630"/>
        <w:rPr>
          <w:szCs w:val="21"/>
        </w:rPr>
      </w:pPr>
      <w:r w:rsidRPr="00FE6EB2">
        <w:rPr>
          <w:rFonts w:hint="eastAsia"/>
          <w:szCs w:val="21"/>
        </w:rPr>
        <w:t>注：</w:t>
      </w:r>
      <w:r w:rsidRPr="00FE6EB2">
        <w:rPr>
          <w:szCs w:val="21"/>
        </w:rPr>
        <w:t>X</w:t>
      </w:r>
      <w:r w:rsidRPr="00FE6EB2">
        <w:rPr>
          <w:rFonts w:hint="eastAsia"/>
          <w:szCs w:val="21"/>
        </w:rPr>
        <w:t>为任意状态</w:t>
      </w:r>
    </w:p>
    <w:p w14:paraId="0311645A" w14:textId="77777777" w:rsidR="006B1EC6" w:rsidRDefault="00FE6EB2" w:rsidP="00C877C5">
      <w:pPr>
        <w:ind w:firstLineChars="200" w:firstLine="480"/>
        <w:rPr>
          <w:sz w:val="24"/>
        </w:rPr>
      </w:pPr>
      <w:r w:rsidRPr="00FE6EB2">
        <w:rPr>
          <w:rFonts w:hint="eastAsia"/>
          <w:sz w:val="24"/>
        </w:rPr>
        <w:t>思考：接连续的时钟信号中任何一路有何区别？</w:t>
      </w:r>
    </w:p>
    <w:p w14:paraId="404DF603" w14:textId="422EB2E3" w:rsidR="00EB5FD6" w:rsidRPr="004C5771" w:rsidRDefault="00EB5FD6" w:rsidP="00EB5FD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答：区别在于频率</w:t>
      </w:r>
      <w:r w:rsidR="0011656A">
        <w:rPr>
          <w:rFonts w:hint="eastAsia"/>
          <w:sz w:val="24"/>
        </w:rPr>
        <w:t>和计数快慢</w:t>
      </w:r>
      <w:r>
        <w:rPr>
          <w:rFonts w:hint="eastAsia"/>
          <w:sz w:val="24"/>
        </w:rPr>
        <w:t>不一样。</w:t>
      </w:r>
    </w:p>
    <w:p w14:paraId="33015459" w14:textId="77777777" w:rsidR="004C5771" w:rsidRDefault="008114C5" w:rsidP="004C5771"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四</w:t>
      </w:r>
      <w:r w:rsidR="004C5771" w:rsidRPr="00C02B0E">
        <w:rPr>
          <w:rFonts w:hint="eastAsia"/>
          <w:b/>
          <w:sz w:val="24"/>
        </w:rPr>
        <w:t>、</w:t>
      </w:r>
      <w:r w:rsidR="004C5771">
        <w:rPr>
          <w:rFonts w:hint="eastAsia"/>
          <w:b/>
          <w:sz w:val="24"/>
        </w:rPr>
        <w:t>时序逻辑电路综合实验</w:t>
      </w:r>
    </w:p>
    <w:p w14:paraId="550DAE8D" w14:textId="318B9EC5" w:rsidR="004C5771" w:rsidRPr="006042FF" w:rsidRDefault="004C5771" w:rsidP="004C5771">
      <w:pPr>
        <w:pStyle w:val="ae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1</w:t>
      </w:r>
      <w:r>
        <w:rPr>
          <w:rFonts w:hint="eastAsia"/>
          <w:sz w:val="24"/>
          <w:szCs w:val="21"/>
        </w:rPr>
        <w:t>、</w:t>
      </w:r>
      <w:r w:rsidRPr="006042FF">
        <w:rPr>
          <w:rFonts w:hint="eastAsia"/>
          <w:sz w:val="24"/>
          <w:szCs w:val="21"/>
        </w:rPr>
        <w:t>用</w:t>
      </w:r>
      <w:r w:rsidRPr="006042FF">
        <w:rPr>
          <w:rFonts w:hint="eastAsia"/>
          <w:sz w:val="24"/>
          <w:szCs w:val="21"/>
        </w:rPr>
        <w:t>74HC161</w:t>
      </w:r>
      <w:r w:rsidRPr="006042FF">
        <w:rPr>
          <w:rFonts w:hint="eastAsia"/>
          <w:sz w:val="24"/>
          <w:szCs w:val="21"/>
        </w:rPr>
        <w:t>设计一个</w:t>
      </w:r>
      <w:r w:rsidR="004E4665">
        <w:rPr>
          <w:sz w:val="24"/>
          <w:szCs w:val="21"/>
        </w:rPr>
        <w:t>N</w:t>
      </w:r>
      <w:r w:rsidR="00EB5FD6">
        <w:rPr>
          <w:rFonts w:hint="eastAsia"/>
          <w:sz w:val="24"/>
          <w:szCs w:val="21"/>
        </w:rPr>
        <w:t>(5)</w:t>
      </w:r>
      <w:r w:rsidR="00007683">
        <w:rPr>
          <w:rFonts w:hint="eastAsia"/>
          <w:sz w:val="24"/>
          <w:szCs w:val="21"/>
        </w:rPr>
        <w:t>（上课布置）</w:t>
      </w:r>
      <w:r w:rsidRPr="006042FF">
        <w:rPr>
          <w:rFonts w:hint="eastAsia"/>
          <w:sz w:val="24"/>
          <w:szCs w:val="21"/>
        </w:rPr>
        <w:t>进制计数器</w:t>
      </w:r>
      <w:r>
        <w:rPr>
          <w:rFonts w:hint="eastAsia"/>
          <w:sz w:val="24"/>
        </w:rPr>
        <w:t>，并给老师检查</w:t>
      </w:r>
      <w:r w:rsidRPr="006042FF">
        <w:rPr>
          <w:rFonts w:hint="eastAsia"/>
          <w:sz w:val="24"/>
          <w:szCs w:val="21"/>
        </w:rPr>
        <w:t>。</w:t>
      </w:r>
    </w:p>
    <w:p w14:paraId="08EE375C" w14:textId="77777777" w:rsidR="004C5771" w:rsidRDefault="004C5771" w:rsidP="004C5771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）考虑将计数结果显示到数码管上。</w:t>
      </w:r>
    </w:p>
    <w:p w14:paraId="35CE799F" w14:textId="77777777" w:rsidR="004C5771" w:rsidRPr="00C02B0E" w:rsidRDefault="004C5771" w:rsidP="004C5771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）分别使用以下三种方法实现，画出连线图。</w:t>
      </w:r>
    </w:p>
    <w:p w14:paraId="4D1CA140" w14:textId="2F79682B" w:rsidR="004C5771" w:rsidRDefault="00EB5FD6" w:rsidP="004C5771">
      <w:pPr>
        <w:widowControl/>
        <w:jc w:val="left"/>
        <w:rPr>
          <w:sz w:val="24"/>
        </w:rPr>
      </w:pPr>
      <w:r>
        <w:rPr>
          <w:rFonts w:hint="eastAsia"/>
          <w:sz w:val="24"/>
        </w:rPr>
        <w:t xml:space="preserve">    </w:t>
      </w:r>
    </w:p>
    <w:p w14:paraId="5E6301F2" w14:textId="77777777" w:rsidR="004C5771" w:rsidRDefault="004C5771" w:rsidP="004C5771">
      <w:pPr>
        <w:spacing w:line="264" w:lineRule="auto"/>
        <w:ind w:firstLineChars="200" w:firstLine="480"/>
        <w:rPr>
          <w:sz w:val="24"/>
        </w:rPr>
      </w:pPr>
      <w:r w:rsidRPr="00F23F7B">
        <w:rPr>
          <w:rFonts w:hint="eastAsia"/>
          <w:sz w:val="24"/>
        </w:rPr>
        <w:t>方法一：利用异步清零方式清零</w:t>
      </w:r>
      <w:r>
        <w:rPr>
          <w:rFonts w:hint="eastAsia"/>
          <w:sz w:val="24"/>
        </w:rPr>
        <w:t>，画出逻辑图</w:t>
      </w:r>
      <w:r w:rsidRPr="00F23F7B">
        <w:rPr>
          <w:rFonts w:hint="eastAsia"/>
          <w:sz w:val="24"/>
        </w:rPr>
        <w:t>。</w:t>
      </w:r>
    </w:p>
    <w:p w14:paraId="174E77C2" w14:textId="67FB5745" w:rsidR="004C5771" w:rsidRPr="00F23F7B" w:rsidRDefault="00642A80" w:rsidP="004C5771">
      <w:pPr>
        <w:spacing w:line="264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39FE8026" wp14:editId="302844D8">
            <wp:extent cx="5017770" cy="3075214"/>
            <wp:effectExtent l="0" t="0" r="0" b="0"/>
            <wp:docPr id="6521111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39" cy="307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514F5" w14:textId="77777777" w:rsidR="004C5771" w:rsidRPr="00F23F7B" w:rsidRDefault="004C5771" w:rsidP="004C5771">
      <w:pPr>
        <w:spacing w:line="264" w:lineRule="auto"/>
        <w:ind w:firstLineChars="200" w:firstLine="480"/>
        <w:rPr>
          <w:sz w:val="24"/>
        </w:rPr>
      </w:pPr>
      <w:r w:rsidRPr="00F23F7B">
        <w:rPr>
          <w:rFonts w:hint="eastAsia"/>
          <w:sz w:val="24"/>
        </w:rPr>
        <w:t>方法二：利用同步置位方式置零</w:t>
      </w:r>
      <w:r>
        <w:rPr>
          <w:rFonts w:hint="eastAsia"/>
          <w:sz w:val="24"/>
        </w:rPr>
        <w:t>，画出逻辑图</w:t>
      </w:r>
      <w:r w:rsidRPr="00F23F7B">
        <w:rPr>
          <w:rFonts w:hint="eastAsia"/>
          <w:sz w:val="24"/>
        </w:rPr>
        <w:t>。</w:t>
      </w:r>
    </w:p>
    <w:p w14:paraId="3311DFC9" w14:textId="6FF0FAD2" w:rsidR="004C5771" w:rsidRDefault="00642A80" w:rsidP="004C5771">
      <w:pPr>
        <w:spacing w:line="264" w:lineRule="auto"/>
        <w:ind w:firstLineChars="200" w:firstLine="420"/>
        <w:jc w:val="center"/>
        <w:rPr>
          <w:sz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02FAA2B5" wp14:editId="510461C9">
            <wp:extent cx="3858986" cy="2828505"/>
            <wp:effectExtent l="0" t="0" r="8255" b="0"/>
            <wp:docPr id="3104844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70" cy="28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2E142" w14:textId="77777777" w:rsidR="004C5771" w:rsidRDefault="004C5771" w:rsidP="004C5771">
      <w:pPr>
        <w:spacing w:line="264" w:lineRule="auto"/>
        <w:rPr>
          <w:sz w:val="24"/>
        </w:rPr>
      </w:pPr>
      <w:r>
        <w:rPr>
          <w:rFonts w:hint="eastAsia"/>
          <w:sz w:val="24"/>
        </w:rPr>
        <w:t>画出使用方法一或方法二的时序图：</w:t>
      </w:r>
    </w:p>
    <w:p w14:paraId="02488682" w14:textId="77777777" w:rsidR="004C5771" w:rsidRPr="00F23F7B" w:rsidRDefault="004C5771" w:rsidP="004C5771">
      <w:pPr>
        <w:spacing w:line="264" w:lineRule="auto"/>
        <w:ind w:firstLineChars="200" w:firstLine="480"/>
        <w:jc w:val="center"/>
        <w:rPr>
          <w:sz w:val="24"/>
        </w:rPr>
      </w:pPr>
    </w:p>
    <w:p w14:paraId="335CE16D" w14:textId="77777777" w:rsidR="004C5771" w:rsidRDefault="004C5771" w:rsidP="004C5771">
      <w:pPr>
        <w:spacing w:line="264" w:lineRule="auto"/>
        <w:rPr>
          <w:sz w:val="24"/>
        </w:rPr>
      </w:pPr>
    </w:p>
    <w:p w14:paraId="0D40CEEC" w14:textId="77777777" w:rsidR="004C5771" w:rsidRDefault="004C5771" w:rsidP="004C5771">
      <w:pPr>
        <w:spacing w:line="264" w:lineRule="auto"/>
        <w:rPr>
          <w:sz w:val="24"/>
        </w:rPr>
      </w:pPr>
    </w:p>
    <w:p w14:paraId="0A4EE052" w14:textId="2DC988E8" w:rsidR="004C5771" w:rsidRDefault="002021C4" w:rsidP="004C5771">
      <w:pPr>
        <w:spacing w:line="264" w:lineRule="auto"/>
        <w:rPr>
          <w:sz w:val="24"/>
        </w:rPr>
      </w:pPr>
      <w:r>
        <w:rPr>
          <w:rFonts w:hint="eastAsia"/>
          <w:sz w:val="24"/>
        </w:rPr>
        <w:t>方法一</w:t>
      </w:r>
      <w:r>
        <w:rPr>
          <w:rFonts w:hint="eastAsia"/>
          <w:sz w:val="24"/>
        </w:rPr>
        <w:t>:</w:t>
      </w:r>
    </w:p>
    <w:p w14:paraId="0F006031" w14:textId="77777777" w:rsidR="00706B2E" w:rsidRDefault="00706B2E" w:rsidP="004C5771">
      <w:pPr>
        <w:spacing w:line="264" w:lineRule="auto"/>
        <w:jc w:val="center"/>
        <w:rPr>
          <w:sz w:val="24"/>
        </w:rPr>
      </w:pPr>
    </w:p>
    <w:p w14:paraId="1C76E655" w14:textId="0EA5C6EB" w:rsidR="00706B2E" w:rsidRDefault="00077260" w:rsidP="004C5771">
      <w:pPr>
        <w:spacing w:line="264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44BC52D9" wp14:editId="5BD0CDAA">
            <wp:extent cx="5759450" cy="3018790"/>
            <wp:effectExtent l="0" t="0" r="0" b="0"/>
            <wp:docPr id="572739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1D01" w14:textId="77777777" w:rsidR="00706B2E" w:rsidRDefault="00706B2E" w:rsidP="004C5771">
      <w:pPr>
        <w:spacing w:line="264" w:lineRule="auto"/>
        <w:jc w:val="center"/>
        <w:rPr>
          <w:sz w:val="24"/>
        </w:rPr>
      </w:pPr>
    </w:p>
    <w:p w14:paraId="79B865D5" w14:textId="77777777" w:rsidR="00706B2E" w:rsidRDefault="00706B2E" w:rsidP="004C5771">
      <w:pPr>
        <w:spacing w:line="264" w:lineRule="auto"/>
        <w:jc w:val="center"/>
        <w:rPr>
          <w:sz w:val="24"/>
        </w:rPr>
      </w:pPr>
    </w:p>
    <w:p w14:paraId="32279E9B" w14:textId="77777777" w:rsidR="00706B2E" w:rsidRDefault="00706B2E" w:rsidP="004C5771">
      <w:pPr>
        <w:spacing w:line="264" w:lineRule="auto"/>
        <w:jc w:val="center"/>
        <w:rPr>
          <w:sz w:val="24"/>
        </w:rPr>
      </w:pPr>
    </w:p>
    <w:p w14:paraId="34FC6E76" w14:textId="77777777" w:rsidR="00706B2E" w:rsidRDefault="00706B2E" w:rsidP="004C5771">
      <w:pPr>
        <w:spacing w:line="264" w:lineRule="auto"/>
        <w:jc w:val="center"/>
        <w:rPr>
          <w:sz w:val="24"/>
        </w:rPr>
      </w:pPr>
    </w:p>
    <w:p w14:paraId="532669A7" w14:textId="77777777" w:rsidR="00706B2E" w:rsidRDefault="00706B2E" w:rsidP="004C5771">
      <w:pPr>
        <w:spacing w:line="264" w:lineRule="auto"/>
        <w:jc w:val="center"/>
        <w:rPr>
          <w:sz w:val="24"/>
        </w:rPr>
      </w:pPr>
    </w:p>
    <w:p w14:paraId="03AFFBC5" w14:textId="77777777" w:rsidR="00706B2E" w:rsidRDefault="00706B2E" w:rsidP="004C5771">
      <w:pPr>
        <w:spacing w:line="264" w:lineRule="auto"/>
        <w:jc w:val="center"/>
        <w:rPr>
          <w:sz w:val="24"/>
        </w:rPr>
      </w:pPr>
    </w:p>
    <w:p w14:paraId="115A6EB7" w14:textId="77777777" w:rsidR="00706B2E" w:rsidRDefault="00706B2E" w:rsidP="004C5771">
      <w:pPr>
        <w:spacing w:line="264" w:lineRule="auto"/>
        <w:jc w:val="center"/>
        <w:rPr>
          <w:sz w:val="24"/>
        </w:rPr>
      </w:pPr>
    </w:p>
    <w:p w14:paraId="55561428" w14:textId="77777777" w:rsidR="00706B2E" w:rsidRDefault="00706B2E" w:rsidP="004C5771">
      <w:pPr>
        <w:spacing w:line="264" w:lineRule="auto"/>
        <w:jc w:val="center"/>
        <w:rPr>
          <w:sz w:val="24"/>
        </w:rPr>
      </w:pPr>
    </w:p>
    <w:p w14:paraId="62502CC7" w14:textId="77777777" w:rsidR="00706B2E" w:rsidRPr="00706B2E" w:rsidRDefault="00706B2E" w:rsidP="00706B2E">
      <w:pPr>
        <w:spacing w:line="264" w:lineRule="auto"/>
        <w:ind w:firstLineChars="200" w:firstLine="480"/>
        <w:rPr>
          <w:sz w:val="24"/>
        </w:rPr>
      </w:pPr>
      <w:r w:rsidRPr="00F23F7B">
        <w:rPr>
          <w:rFonts w:hint="eastAsia"/>
          <w:sz w:val="24"/>
        </w:rPr>
        <w:t>方法三：利用置数法构造。</w:t>
      </w:r>
    </w:p>
    <w:p w14:paraId="38D2BDDD" w14:textId="208DA4C6" w:rsidR="004C5771" w:rsidRDefault="00077260" w:rsidP="004C5771">
      <w:pPr>
        <w:spacing w:line="264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2AD1A619" wp14:editId="434B9D94">
            <wp:extent cx="4028621" cy="2766290"/>
            <wp:effectExtent l="0" t="0" r="0" b="0"/>
            <wp:docPr id="20854935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216" cy="277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8C86" w14:textId="77777777" w:rsidR="004C5771" w:rsidRPr="004F0BF8" w:rsidRDefault="004C5771" w:rsidP="004C5771">
      <w:pPr>
        <w:spacing w:line="264" w:lineRule="auto"/>
        <w:rPr>
          <w:sz w:val="24"/>
        </w:rPr>
      </w:pPr>
      <w:r w:rsidRPr="004F0BF8">
        <w:rPr>
          <w:rFonts w:hint="eastAsia"/>
          <w:sz w:val="24"/>
        </w:rPr>
        <w:t>时序图：</w:t>
      </w:r>
    </w:p>
    <w:p w14:paraId="007D9DDE" w14:textId="77777777" w:rsidR="004C5771" w:rsidRDefault="004C5771" w:rsidP="004C5771">
      <w:pPr>
        <w:spacing w:line="264" w:lineRule="auto"/>
        <w:rPr>
          <w:sz w:val="24"/>
        </w:rPr>
      </w:pPr>
    </w:p>
    <w:p w14:paraId="6E1DEF10" w14:textId="77777777" w:rsidR="004C5771" w:rsidRDefault="004C5771" w:rsidP="004C5771">
      <w:pPr>
        <w:spacing w:line="264" w:lineRule="auto"/>
        <w:rPr>
          <w:sz w:val="24"/>
        </w:rPr>
      </w:pPr>
    </w:p>
    <w:p w14:paraId="0D693978" w14:textId="52B2C205" w:rsidR="00AE13E9" w:rsidRDefault="00B73CB6" w:rsidP="004C5771">
      <w:pPr>
        <w:spacing w:line="264" w:lineRule="auto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7E80A70C" wp14:editId="7CC9E6BC">
            <wp:extent cx="4017735" cy="2909425"/>
            <wp:effectExtent l="0" t="0" r="1905" b="5715"/>
            <wp:docPr id="16157408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300" cy="291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6AF7" w14:textId="77777777" w:rsidR="00AE13E9" w:rsidRDefault="00AE13E9" w:rsidP="004C5771">
      <w:pPr>
        <w:spacing w:line="264" w:lineRule="auto"/>
        <w:rPr>
          <w:sz w:val="24"/>
        </w:rPr>
      </w:pPr>
    </w:p>
    <w:p w14:paraId="41EA4C50" w14:textId="77777777" w:rsidR="006277B7" w:rsidRDefault="006277B7" w:rsidP="004C5771">
      <w:pPr>
        <w:spacing w:line="264" w:lineRule="auto"/>
        <w:rPr>
          <w:sz w:val="24"/>
        </w:rPr>
      </w:pPr>
    </w:p>
    <w:p w14:paraId="547E76F2" w14:textId="77777777" w:rsidR="00AE13E9" w:rsidRDefault="00AE13E9" w:rsidP="004C5771">
      <w:pPr>
        <w:spacing w:line="264" w:lineRule="auto"/>
        <w:rPr>
          <w:sz w:val="24"/>
        </w:rPr>
      </w:pPr>
    </w:p>
    <w:p w14:paraId="12A6129C" w14:textId="77777777" w:rsidR="004C5771" w:rsidRPr="006277B7" w:rsidRDefault="004C5771" w:rsidP="004C5771">
      <w:pPr>
        <w:spacing w:line="264" w:lineRule="auto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、将</w:t>
      </w:r>
      <w:r>
        <w:rPr>
          <w:rFonts w:hint="eastAsia"/>
          <w:sz w:val="24"/>
        </w:rPr>
        <w:t>74HC161</w:t>
      </w:r>
      <w:r>
        <w:rPr>
          <w:rFonts w:hint="eastAsia"/>
          <w:sz w:val="24"/>
        </w:rPr>
        <w:t>的输出与</w:t>
      </w:r>
      <w:r>
        <w:rPr>
          <w:rFonts w:hint="eastAsia"/>
          <w:sz w:val="24"/>
        </w:rPr>
        <w:t>74HC4511</w:t>
      </w:r>
      <w:r>
        <w:rPr>
          <w:rFonts w:hint="eastAsia"/>
          <w:sz w:val="24"/>
        </w:rPr>
        <w:t>的数据输入端相连，并连接数码显示器，在</w:t>
      </w:r>
      <w:r>
        <w:rPr>
          <w:rFonts w:hint="eastAsia"/>
          <w:sz w:val="24"/>
        </w:rPr>
        <w:t>1Hz</w:t>
      </w:r>
      <w:r>
        <w:rPr>
          <w:rFonts w:hint="eastAsia"/>
          <w:sz w:val="24"/>
        </w:rPr>
        <w:t>的时钟频率控制下，显示</w:t>
      </w:r>
      <w:r>
        <w:rPr>
          <w:rFonts w:hint="eastAsia"/>
          <w:sz w:val="24"/>
        </w:rPr>
        <w:t>74HC161</w:t>
      </w:r>
      <w:r>
        <w:rPr>
          <w:rFonts w:hint="eastAsia"/>
          <w:sz w:val="24"/>
        </w:rPr>
        <w:t>的输出值。</w:t>
      </w:r>
      <w:r w:rsidR="00CA28BA">
        <w:rPr>
          <w:rFonts w:hint="eastAsia"/>
          <w:sz w:val="24"/>
        </w:rPr>
        <w:t>（连线给老师检查，并将连线图拍照粘贴至</w:t>
      </w:r>
      <w:r w:rsidR="00CA28BA">
        <w:rPr>
          <w:rFonts w:hint="eastAsia"/>
          <w:sz w:val="24"/>
        </w:rPr>
        <w:lastRenderedPageBreak/>
        <w:t>下）。</w:t>
      </w:r>
    </w:p>
    <w:p w14:paraId="0824A558" w14:textId="77777777" w:rsidR="004C5771" w:rsidRDefault="004C5771" w:rsidP="004C5771">
      <w:pPr>
        <w:spacing w:line="264" w:lineRule="auto"/>
        <w:rPr>
          <w:sz w:val="24"/>
        </w:rPr>
      </w:pPr>
    </w:p>
    <w:p w14:paraId="00E7DD11" w14:textId="2A067A80" w:rsidR="004C5771" w:rsidRDefault="002C6339" w:rsidP="004C5771">
      <w:pPr>
        <w:spacing w:line="264" w:lineRule="auto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55964582" wp14:editId="3D095421">
            <wp:extent cx="5759450" cy="3810635"/>
            <wp:effectExtent l="0" t="0" r="0" b="0"/>
            <wp:docPr id="1256702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87C36" w14:textId="77777777" w:rsidR="004C5771" w:rsidRPr="004C5771" w:rsidRDefault="004C5771" w:rsidP="004C5771">
      <w:pPr>
        <w:spacing w:line="264" w:lineRule="auto"/>
        <w:rPr>
          <w:b/>
          <w:sz w:val="24"/>
        </w:rPr>
      </w:pPr>
    </w:p>
    <w:p w14:paraId="786215CE" w14:textId="77777777" w:rsidR="004C5771" w:rsidRDefault="004C5771" w:rsidP="004C5771">
      <w:pPr>
        <w:widowControl/>
        <w:jc w:val="left"/>
        <w:rPr>
          <w:rFonts w:eastAsia="黑体"/>
          <w:b/>
          <w:bCs/>
          <w:kern w:val="44"/>
          <w:sz w:val="24"/>
          <w:szCs w:val="44"/>
        </w:rPr>
      </w:pPr>
    </w:p>
    <w:p w14:paraId="65EB849B" w14:textId="77777777" w:rsidR="006B1EC6" w:rsidRDefault="004C5771" w:rsidP="004C5771">
      <w:pPr>
        <w:spacing w:line="264" w:lineRule="auto"/>
        <w:rPr>
          <w:sz w:val="24"/>
        </w:rPr>
      </w:pPr>
      <w:r>
        <w:br w:type="page"/>
      </w:r>
    </w:p>
    <w:p w14:paraId="174B296B" w14:textId="77777777" w:rsidR="004C5771" w:rsidRPr="009759FB" w:rsidRDefault="004C5771" w:rsidP="004C5771">
      <w:pPr>
        <w:pStyle w:val="1"/>
      </w:pPr>
      <w:r w:rsidRPr="009759FB">
        <w:rPr>
          <w:rFonts w:hint="eastAsia"/>
        </w:rPr>
        <w:lastRenderedPageBreak/>
        <w:t>实验</w:t>
      </w:r>
      <w:r>
        <w:rPr>
          <w:rFonts w:hint="eastAsia"/>
        </w:rPr>
        <w:t>四</w:t>
      </w:r>
      <w:r w:rsidRPr="00F631F7">
        <w:rPr>
          <w:rFonts w:hint="eastAsia"/>
        </w:rPr>
        <w:t>基于实验箱的数字逻辑实验</w:t>
      </w:r>
      <w:r>
        <w:rPr>
          <w:rFonts w:hint="eastAsia"/>
        </w:rPr>
        <w:t>考核</w:t>
      </w:r>
      <w:r w:rsidRPr="00F631F7">
        <w:rPr>
          <w:rFonts w:hint="eastAsia"/>
        </w:rPr>
        <w:t>（</w:t>
      </w:r>
      <w:r>
        <w:t>2</w:t>
      </w:r>
      <w:r w:rsidRPr="00F631F7">
        <w:rPr>
          <w:rFonts w:hint="eastAsia"/>
        </w:rPr>
        <w:t>学时）</w:t>
      </w:r>
    </w:p>
    <w:p w14:paraId="3980B20E" w14:textId="77777777" w:rsidR="004C5771" w:rsidRPr="001646F6" w:rsidRDefault="004C5771" w:rsidP="004C5771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1646F6">
        <w:rPr>
          <w:rFonts w:ascii="华文仿宋" w:eastAsia="华文仿宋" w:hAnsi="华文仿宋" w:hint="eastAsia"/>
          <w:sz w:val="28"/>
        </w:rPr>
        <w:t xml:space="preserve">1. </w:t>
      </w:r>
      <w:r>
        <w:rPr>
          <w:rFonts w:ascii="华文仿宋" w:eastAsia="华文仿宋" w:hAnsi="华文仿宋" w:hint="eastAsia"/>
          <w:sz w:val="28"/>
        </w:rPr>
        <w:t>按电路图搭建电路，运行后给老师检查。</w:t>
      </w:r>
    </w:p>
    <w:p w14:paraId="193BA82B" w14:textId="77777777" w:rsidR="004C5771" w:rsidRPr="001646F6" w:rsidRDefault="004C5771" w:rsidP="004C5771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1646F6">
        <w:rPr>
          <w:rFonts w:ascii="华文仿宋" w:eastAsia="华文仿宋" w:hAnsi="华文仿宋" w:hint="eastAsia"/>
          <w:sz w:val="28"/>
        </w:rPr>
        <w:t>2</w:t>
      </w:r>
      <w:r>
        <w:rPr>
          <w:rFonts w:ascii="华文仿宋" w:eastAsia="华文仿宋" w:hAnsi="华文仿宋" w:hint="eastAsia"/>
          <w:sz w:val="28"/>
        </w:rPr>
        <w:t>-3</w:t>
      </w:r>
      <w:r w:rsidRPr="001646F6">
        <w:rPr>
          <w:rFonts w:ascii="华文仿宋" w:eastAsia="华文仿宋" w:hAnsi="华文仿宋" w:hint="eastAsia"/>
          <w:sz w:val="28"/>
        </w:rPr>
        <w:t xml:space="preserve">. </w:t>
      </w:r>
      <w:r>
        <w:rPr>
          <w:rFonts w:ascii="华文仿宋" w:eastAsia="华文仿宋" w:hAnsi="华文仿宋" w:hint="eastAsia"/>
          <w:sz w:val="28"/>
        </w:rPr>
        <w:t>按题目要求，设计电路，搭建电路运行后给老师检查。</w:t>
      </w:r>
    </w:p>
    <w:p w14:paraId="20AF2E5F" w14:textId="77777777" w:rsidR="006277B7" w:rsidRDefault="006277B7" w:rsidP="006277B7">
      <w:pPr>
        <w:pStyle w:val="2"/>
        <w:spacing w:before="156" w:after="156"/>
      </w:pPr>
      <w:r w:rsidRPr="0096621D">
        <w:rPr>
          <w:rFonts w:hint="eastAsia"/>
        </w:rPr>
        <w:t>测试题</w:t>
      </w:r>
      <w:r w:rsidRPr="0096621D">
        <w:rPr>
          <w:rFonts w:hint="eastAsia"/>
        </w:rPr>
        <w:t>1</w:t>
      </w:r>
      <w:r w:rsidRPr="0096621D">
        <w:rPr>
          <w:rFonts w:hint="eastAsia"/>
        </w:rPr>
        <w:t>：</w:t>
      </w:r>
    </w:p>
    <w:p w14:paraId="7B92C78D" w14:textId="77777777" w:rsidR="006277B7" w:rsidRDefault="006277B7" w:rsidP="006277B7">
      <w:pPr>
        <w:spacing w:line="264" w:lineRule="auto"/>
        <w:rPr>
          <w:sz w:val="24"/>
        </w:rPr>
      </w:pPr>
      <w:r>
        <w:rPr>
          <w:rFonts w:hint="eastAsia"/>
          <w:sz w:val="24"/>
        </w:rPr>
        <w:t>如何使用</w:t>
      </w:r>
      <w:r w:rsidRPr="003167B8">
        <w:rPr>
          <w:rFonts w:hint="eastAsia"/>
          <w:sz w:val="24"/>
        </w:rPr>
        <w:t>基本门电路</w:t>
      </w:r>
      <w:r>
        <w:rPr>
          <w:rFonts w:hint="eastAsia"/>
          <w:sz w:val="24"/>
        </w:rPr>
        <w:t>元器件实现三输入与非门、或非门、异或门，画出逻辑图，并在实验箱上连线测试，将测试结果填入下表中。</w:t>
      </w:r>
    </w:p>
    <w:p w14:paraId="48FE72A5" w14:textId="77777777" w:rsidR="006277B7" w:rsidRPr="007F5794" w:rsidRDefault="006277B7" w:rsidP="006277B7">
      <w:pPr>
        <w:spacing w:line="264" w:lineRule="auto"/>
        <w:rPr>
          <w:sz w:val="24"/>
        </w:rPr>
      </w:pPr>
    </w:p>
    <w:p w14:paraId="6480F8AF" w14:textId="77777777" w:rsidR="006277B7" w:rsidRDefault="006277B7" w:rsidP="006277B7">
      <w:pPr>
        <w:spacing w:line="264" w:lineRule="auto"/>
        <w:rPr>
          <w:sz w:val="24"/>
        </w:rPr>
      </w:pPr>
    </w:p>
    <w:p w14:paraId="42D13C1F" w14:textId="77777777" w:rsidR="006277B7" w:rsidRDefault="006277B7" w:rsidP="006277B7">
      <w:pPr>
        <w:spacing w:line="264" w:lineRule="auto"/>
        <w:rPr>
          <w:sz w:val="24"/>
        </w:rPr>
      </w:pPr>
    </w:p>
    <w:p w14:paraId="6FFC5656" w14:textId="77777777" w:rsidR="00B16C38" w:rsidRDefault="00B16C38" w:rsidP="00B16C38">
      <w:pPr>
        <w:pStyle w:val="ae"/>
        <w:ind w:right="810"/>
        <w:jc w:val="both"/>
      </w:pPr>
    </w:p>
    <w:p w14:paraId="3E8922B8" w14:textId="77777777" w:rsidR="00E0071D" w:rsidRPr="00E0071D" w:rsidRDefault="00E0071D" w:rsidP="00EC3EBF">
      <w:pPr>
        <w:pStyle w:val="ae"/>
        <w:ind w:right="1170"/>
        <w:jc w:val="right"/>
      </w:pPr>
      <w:r w:rsidRPr="00E0071D">
        <w:rPr>
          <w:rFonts w:hint="eastAsia"/>
        </w:rPr>
        <w:t>表</w:t>
      </w:r>
      <w:r w:rsidRPr="00E0071D">
        <w:t>4</w:t>
      </w:r>
      <w:r w:rsidRPr="00E0071D">
        <w:rPr>
          <w:rFonts w:hint="eastAsia"/>
        </w:rPr>
        <w:t>-</w:t>
      </w:r>
      <w:r w:rsidRPr="00E0071D">
        <w:t>2</w:t>
      </w:r>
      <w:r w:rsidRPr="00E0071D">
        <w:rPr>
          <w:rFonts w:hint="eastAsia"/>
        </w:rPr>
        <w:t xml:space="preserve">  </w:t>
      </w:r>
      <w:r w:rsidR="00B16C38">
        <w:rPr>
          <w:rFonts w:hint="eastAsia"/>
        </w:rPr>
        <w:t>结果</w:t>
      </w:r>
      <w:r>
        <w:rPr>
          <w:rFonts w:hint="eastAsia"/>
        </w:rPr>
        <w:t>记录表</w:t>
      </w:r>
    </w:p>
    <w:tbl>
      <w:tblPr>
        <w:tblpPr w:leftFromText="180" w:rightFromText="180" w:vertAnchor="text" w:horzAnchor="margin" w:tblpXSpec="right" w:tblpY="182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20"/>
        <w:gridCol w:w="720"/>
        <w:gridCol w:w="720"/>
        <w:gridCol w:w="720"/>
        <w:gridCol w:w="720"/>
        <w:gridCol w:w="720"/>
      </w:tblGrid>
      <w:tr w:rsidR="00E0071D" w:rsidRPr="00A84FC8" w14:paraId="438C959A" w14:textId="77777777" w:rsidTr="00B16C38">
        <w:tc>
          <w:tcPr>
            <w:tcW w:w="720" w:type="dxa"/>
            <w:shd w:val="clear" w:color="auto" w:fill="auto"/>
            <w:vAlign w:val="center"/>
          </w:tcPr>
          <w:p w14:paraId="2E05C1E4" w14:textId="77777777" w:rsidR="00E0071D" w:rsidRPr="00A84FC8" w:rsidRDefault="00E0071D" w:rsidP="00B16C38">
            <w:pPr>
              <w:spacing w:line="264" w:lineRule="auto"/>
              <w:jc w:val="center"/>
              <w:rPr>
                <w:sz w:val="24"/>
              </w:rPr>
            </w:pPr>
            <w:r w:rsidRPr="00A84FC8">
              <w:rPr>
                <w:rFonts w:hint="eastAsia"/>
                <w:sz w:val="24"/>
              </w:rPr>
              <w:t>A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2DEC0186" w14:textId="77777777" w:rsidR="00E0071D" w:rsidRPr="00A84FC8" w:rsidRDefault="00E0071D" w:rsidP="00B16C38">
            <w:pPr>
              <w:spacing w:line="264" w:lineRule="auto"/>
              <w:jc w:val="center"/>
              <w:rPr>
                <w:sz w:val="24"/>
              </w:rPr>
            </w:pPr>
            <w:r w:rsidRPr="00A84FC8">
              <w:rPr>
                <w:rFonts w:hint="eastAsia"/>
                <w:sz w:val="24"/>
              </w:rPr>
              <w:t>B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2034646" w14:textId="77777777" w:rsidR="00E0071D" w:rsidRPr="00A84FC8" w:rsidRDefault="00E0071D" w:rsidP="00B16C38">
            <w:pPr>
              <w:spacing w:line="264" w:lineRule="auto"/>
              <w:jc w:val="center"/>
              <w:rPr>
                <w:sz w:val="24"/>
              </w:rPr>
            </w:pPr>
            <w:r w:rsidRPr="00A84FC8">
              <w:rPr>
                <w:rFonts w:hint="eastAsia"/>
                <w:sz w:val="24"/>
              </w:rPr>
              <w:t>C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62ABC80A" w14:textId="77777777" w:rsidR="00E0071D" w:rsidRPr="00A84FC8" w:rsidRDefault="00E0071D" w:rsidP="00B16C38">
            <w:pPr>
              <w:spacing w:line="264" w:lineRule="auto"/>
              <w:jc w:val="center"/>
              <w:rPr>
                <w:sz w:val="24"/>
              </w:rPr>
            </w:pPr>
            <w:r w:rsidRPr="00A84FC8">
              <w:rPr>
                <w:rFonts w:hint="eastAsia"/>
                <w:sz w:val="24"/>
              </w:rPr>
              <w:t>与非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732614F3" w14:textId="77777777" w:rsidR="00E0071D" w:rsidRPr="00A84FC8" w:rsidRDefault="00E0071D" w:rsidP="00B16C38">
            <w:pPr>
              <w:spacing w:line="264" w:lineRule="auto"/>
              <w:jc w:val="center"/>
              <w:rPr>
                <w:sz w:val="24"/>
              </w:rPr>
            </w:pPr>
            <w:r w:rsidRPr="00A84FC8">
              <w:rPr>
                <w:rFonts w:hint="eastAsia"/>
                <w:sz w:val="24"/>
              </w:rPr>
              <w:t>或非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16FEAF02" w14:textId="77777777" w:rsidR="00E0071D" w:rsidRPr="00A84FC8" w:rsidRDefault="00E0071D" w:rsidP="00B16C38">
            <w:pPr>
              <w:spacing w:line="264" w:lineRule="auto"/>
              <w:jc w:val="center"/>
              <w:rPr>
                <w:sz w:val="24"/>
              </w:rPr>
            </w:pPr>
            <w:r w:rsidRPr="00A84FC8">
              <w:rPr>
                <w:rFonts w:hint="eastAsia"/>
                <w:sz w:val="24"/>
              </w:rPr>
              <w:t>异或</w:t>
            </w:r>
          </w:p>
        </w:tc>
      </w:tr>
      <w:tr w:rsidR="00E0071D" w:rsidRPr="00A84FC8" w14:paraId="0A5F1877" w14:textId="77777777" w:rsidTr="00B16C38">
        <w:tc>
          <w:tcPr>
            <w:tcW w:w="720" w:type="dxa"/>
            <w:shd w:val="clear" w:color="auto" w:fill="auto"/>
            <w:vAlign w:val="center"/>
          </w:tcPr>
          <w:p w14:paraId="0353FF6E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487AC134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2852C21C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09ED6AF7" w14:textId="51A3F0B0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742D4172" w14:textId="3A8D5E4C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0734A9B4" w14:textId="5C675583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</w:tr>
      <w:tr w:rsidR="00E0071D" w:rsidRPr="00A84FC8" w14:paraId="5B446F38" w14:textId="77777777" w:rsidTr="00B16C38">
        <w:tc>
          <w:tcPr>
            <w:tcW w:w="720" w:type="dxa"/>
            <w:shd w:val="clear" w:color="auto" w:fill="auto"/>
            <w:vAlign w:val="center"/>
          </w:tcPr>
          <w:p w14:paraId="7D3A37F0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3D80E08F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143396DC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1A2F1F49" w14:textId="1955832E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1CCFF130" w14:textId="5E8F4D17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706484B8" w14:textId="03485C82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</w:tr>
      <w:tr w:rsidR="00E0071D" w:rsidRPr="00A84FC8" w14:paraId="2BD7E800" w14:textId="77777777" w:rsidTr="00B16C38">
        <w:tc>
          <w:tcPr>
            <w:tcW w:w="720" w:type="dxa"/>
            <w:shd w:val="clear" w:color="auto" w:fill="auto"/>
            <w:vAlign w:val="center"/>
          </w:tcPr>
          <w:p w14:paraId="6B6B923B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18D5C7F0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C64083E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049D2C5C" w14:textId="00963D21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1CBB863D" w14:textId="41546ABB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61198A34" w14:textId="0A119982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</w:tr>
      <w:tr w:rsidR="00E0071D" w:rsidRPr="00A84FC8" w14:paraId="08ACD959" w14:textId="77777777" w:rsidTr="00B16C38">
        <w:tc>
          <w:tcPr>
            <w:tcW w:w="720" w:type="dxa"/>
            <w:shd w:val="clear" w:color="auto" w:fill="auto"/>
            <w:vAlign w:val="center"/>
          </w:tcPr>
          <w:p w14:paraId="14EC0C30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3E9C4C27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0D224F49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78485232" w14:textId="1EB3BE0F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09864E97" w14:textId="78467070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0081A53E" w14:textId="0A6AFA29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</w:tr>
      <w:tr w:rsidR="00E0071D" w:rsidRPr="00A84FC8" w14:paraId="172F4416" w14:textId="77777777" w:rsidTr="00B16C38">
        <w:tc>
          <w:tcPr>
            <w:tcW w:w="720" w:type="dxa"/>
            <w:shd w:val="clear" w:color="auto" w:fill="auto"/>
            <w:vAlign w:val="center"/>
          </w:tcPr>
          <w:p w14:paraId="6A1AEA0C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2591B4FA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61D8981C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4D505A57" w14:textId="708EF939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1EA6923A" w14:textId="3D5EC8B4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77446DA5" w14:textId="450BACFE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</w:tr>
      <w:tr w:rsidR="00E0071D" w:rsidRPr="00A84FC8" w14:paraId="61D52534" w14:textId="77777777" w:rsidTr="00B16C38">
        <w:tc>
          <w:tcPr>
            <w:tcW w:w="720" w:type="dxa"/>
            <w:shd w:val="clear" w:color="auto" w:fill="auto"/>
            <w:vAlign w:val="center"/>
          </w:tcPr>
          <w:p w14:paraId="0B53BE43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26B6C1A5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4C2F9E59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9DA9A24" w14:textId="37FBF8C1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325840CE" w14:textId="5C1F71D4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7EBADD9F" w14:textId="6BF86BA8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</w:tr>
      <w:tr w:rsidR="00E0071D" w:rsidRPr="00A84FC8" w14:paraId="6AACD45C" w14:textId="77777777" w:rsidTr="00B16C38">
        <w:tc>
          <w:tcPr>
            <w:tcW w:w="720" w:type="dxa"/>
            <w:shd w:val="clear" w:color="auto" w:fill="auto"/>
            <w:vAlign w:val="center"/>
          </w:tcPr>
          <w:p w14:paraId="49013340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4E1805A7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0A9DA49F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CC13024" w14:textId="5882DBB4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7A60C0BF" w14:textId="4B4CCB48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6CCF6043" w14:textId="3446EEA3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</w:tr>
      <w:tr w:rsidR="00E0071D" w:rsidRPr="00A84FC8" w14:paraId="2187D8D2" w14:textId="77777777" w:rsidTr="00B16C38">
        <w:tc>
          <w:tcPr>
            <w:tcW w:w="720" w:type="dxa"/>
            <w:shd w:val="clear" w:color="auto" w:fill="auto"/>
            <w:vAlign w:val="center"/>
          </w:tcPr>
          <w:p w14:paraId="035BCE87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740EC33E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7565162F" w14:textId="77777777" w:rsidR="00E0071D" w:rsidRPr="00A84FC8" w:rsidRDefault="00E0071D" w:rsidP="00B16C38">
            <w:pPr>
              <w:pStyle w:val="af"/>
              <w:ind w:firstLineChars="0" w:firstLine="0"/>
              <w:jc w:val="center"/>
              <w:rPr>
                <w:rFonts w:ascii="Times New Roman" w:hAnsi="Times New Roman"/>
                <w:szCs w:val="21"/>
              </w:rPr>
            </w:pPr>
            <w:r w:rsidRPr="00A84FC8">
              <w:rPr>
                <w:rFonts w:ascii="Times New Roman" w:hAnsi="Times New Roman" w:hint="eastAsia"/>
                <w:szCs w:val="21"/>
              </w:rPr>
              <w:t>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4211023C" w14:textId="2F336F32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218F86B3" w14:textId="633D8CBB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1A2F3EC5" w14:textId="203DBE8E" w:rsidR="00E0071D" w:rsidRPr="00A84FC8" w:rsidRDefault="00B73CB6" w:rsidP="00B16C38">
            <w:pPr>
              <w:spacing w:line="264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</w:tr>
    </w:tbl>
    <w:p w14:paraId="7395AE2D" w14:textId="77777777" w:rsidR="006277B7" w:rsidRDefault="006277B7" w:rsidP="006277B7"/>
    <w:p w14:paraId="5047F5E6" w14:textId="77777777" w:rsidR="006277B7" w:rsidRDefault="006277B7" w:rsidP="006277B7"/>
    <w:p w14:paraId="73B154A4" w14:textId="77777777" w:rsidR="006277B7" w:rsidRDefault="006277B7" w:rsidP="006277B7"/>
    <w:p w14:paraId="7508FA7B" w14:textId="77777777" w:rsidR="006277B7" w:rsidRDefault="006277B7" w:rsidP="006277B7"/>
    <w:p w14:paraId="747E37E4" w14:textId="77777777" w:rsidR="006277B7" w:rsidRDefault="006277B7" w:rsidP="006277B7"/>
    <w:p w14:paraId="293325BC" w14:textId="77777777" w:rsidR="006277B7" w:rsidRDefault="006277B7" w:rsidP="006277B7"/>
    <w:p w14:paraId="2A3B532C" w14:textId="77777777" w:rsidR="006277B7" w:rsidRDefault="006277B7" w:rsidP="006277B7"/>
    <w:p w14:paraId="40F28977" w14:textId="77777777" w:rsidR="006277B7" w:rsidRDefault="006277B7" w:rsidP="006277B7"/>
    <w:p w14:paraId="339062D6" w14:textId="77777777" w:rsidR="006277B7" w:rsidRDefault="006277B7" w:rsidP="006277B7"/>
    <w:p w14:paraId="452C85F5" w14:textId="77777777" w:rsidR="006277B7" w:rsidRDefault="006277B7" w:rsidP="006277B7"/>
    <w:p w14:paraId="581BD627" w14:textId="77777777" w:rsidR="006277B7" w:rsidRDefault="006277B7" w:rsidP="006277B7"/>
    <w:p w14:paraId="3EF38151" w14:textId="77777777" w:rsidR="006277B7" w:rsidRDefault="006277B7" w:rsidP="006277B7"/>
    <w:p w14:paraId="1EB4D087" w14:textId="77777777" w:rsidR="006277B7" w:rsidRDefault="006277B7" w:rsidP="006277B7"/>
    <w:p w14:paraId="19B08531" w14:textId="77777777" w:rsidR="006277B7" w:rsidRDefault="006277B7" w:rsidP="006277B7"/>
    <w:p w14:paraId="23F25A7B" w14:textId="77777777" w:rsidR="006277B7" w:rsidRDefault="006277B7" w:rsidP="006277B7"/>
    <w:p w14:paraId="2385E492" w14:textId="77777777" w:rsidR="006277B7" w:rsidRDefault="006277B7" w:rsidP="006277B7"/>
    <w:p w14:paraId="629E7E3E" w14:textId="77777777" w:rsidR="006277B7" w:rsidRDefault="006277B7" w:rsidP="006277B7"/>
    <w:p w14:paraId="755DFC1E" w14:textId="77777777" w:rsidR="006277B7" w:rsidRDefault="006277B7" w:rsidP="006277B7"/>
    <w:p w14:paraId="319E04CF" w14:textId="77777777" w:rsidR="006277B7" w:rsidRDefault="006277B7" w:rsidP="006277B7"/>
    <w:p w14:paraId="162B410F" w14:textId="77777777" w:rsidR="006277B7" w:rsidRDefault="006277B7" w:rsidP="006277B7"/>
    <w:p w14:paraId="146B9759" w14:textId="77777777" w:rsidR="006277B7" w:rsidRDefault="006277B7" w:rsidP="006277B7"/>
    <w:p w14:paraId="7E99DBF6" w14:textId="77777777" w:rsidR="006277B7" w:rsidRDefault="006277B7" w:rsidP="006277B7"/>
    <w:p w14:paraId="6F987A21" w14:textId="77777777" w:rsidR="006277B7" w:rsidRDefault="006277B7" w:rsidP="006277B7"/>
    <w:p w14:paraId="4792374E" w14:textId="77777777" w:rsidR="006277B7" w:rsidRDefault="006277B7" w:rsidP="006277B7"/>
    <w:p w14:paraId="4F6073CA" w14:textId="77777777" w:rsidR="006277B7" w:rsidRDefault="006277B7" w:rsidP="006277B7"/>
    <w:p w14:paraId="4246FF06" w14:textId="77777777" w:rsidR="006277B7" w:rsidRDefault="006277B7" w:rsidP="006277B7"/>
    <w:p w14:paraId="38B25F93" w14:textId="77777777" w:rsidR="006277B7" w:rsidRDefault="006277B7" w:rsidP="006277B7">
      <w:pPr>
        <w:pStyle w:val="2"/>
        <w:spacing w:before="156" w:after="156"/>
      </w:pPr>
      <w:r w:rsidRPr="0096621D">
        <w:rPr>
          <w:rFonts w:hint="eastAsia"/>
        </w:rPr>
        <w:lastRenderedPageBreak/>
        <w:t>测试题</w:t>
      </w:r>
      <w:r>
        <w:t>2</w:t>
      </w:r>
      <w:r w:rsidRPr="0096621D">
        <w:rPr>
          <w:rFonts w:hint="eastAsia"/>
        </w:rPr>
        <w:t>：</w:t>
      </w:r>
    </w:p>
    <w:p w14:paraId="2E094E70" w14:textId="77777777" w:rsidR="006277B7" w:rsidRPr="00106F22" w:rsidRDefault="006277B7" w:rsidP="006277B7">
      <w:pPr>
        <w:spacing w:line="264" w:lineRule="auto"/>
        <w:ind w:firstLineChars="200" w:firstLine="420"/>
        <w:rPr>
          <w:szCs w:val="21"/>
        </w:rPr>
      </w:pPr>
      <w:r w:rsidRPr="00106F22">
        <w:rPr>
          <w:rFonts w:hint="eastAsia"/>
          <w:szCs w:val="21"/>
        </w:rPr>
        <w:t>设计要求：设计一个电路，通过改变输入，令显示数码管的</w:t>
      </w:r>
      <w:r w:rsidRPr="00106F22">
        <w:rPr>
          <w:rFonts w:hint="eastAsia"/>
          <w:szCs w:val="21"/>
        </w:rPr>
        <w:t>4</w:t>
      </w:r>
      <w:r w:rsidRPr="00106F22">
        <w:rPr>
          <w:rFonts w:hint="eastAsia"/>
          <w:szCs w:val="21"/>
        </w:rPr>
        <w:t>个数位轮流显示数字。本实验需要一个</w:t>
      </w:r>
      <w:r w:rsidRPr="00106F22">
        <w:rPr>
          <w:rFonts w:hint="eastAsia"/>
          <w:szCs w:val="21"/>
        </w:rPr>
        <w:t>3-8</w:t>
      </w:r>
      <w:r w:rsidRPr="00106F22">
        <w:rPr>
          <w:rFonts w:hint="eastAsia"/>
          <w:szCs w:val="21"/>
        </w:rPr>
        <w:t>译码器</w:t>
      </w:r>
      <w:r w:rsidRPr="00106F22">
        <w:rPr>
          <w:rFonts w:hint="eastAsia"/>
          <w:szCs w:val="21"/>
        </w:rPr>
        <w:t>74HC138</w:t>
      </w:r>
      <w:r w:rsidRPr="00106F22">
        <w:rPr>
          <w:rFonts w:hint="eastAsia"/>
          <w:szCs w:val="21"/>
        </w:rPr>
        <w:t>、一个数码显示译码器</w:t>
      </w:r>
      <w:r w:rsidRPr="00106F22">
        <w:rPr>
          <w:rFonts w:hint="eastAsia"/>
          <w:szCs w:val="21"/>
        </w:rPr>
        <w:t>74HC4511</w:t>
      </w:r>
      <w:r w:rsidRPr="00106F22">
        <w:rPr>
          <w:rFonts w:hint="eastAsia"/>
          <w:szCs w:val="21"/>
        </w:rPr>
        <w:t>、一个共阴极</w:t>
      </w:r>
      <w:r w:rsidRPr="00106F22">
        <w:rPr>
          <w:rFonts w:hint="eastAsia"/>
          <w:szCs w:val="21"/>
        </w:rPr>
        <w:t>8</w:t>
      </w:r>
      <w:r w:rsidRPr="00106F22">
        <w:rPr>
          <w:rFonts w:hint="eastAsia"/>
          <w:szCs w:val="21"/>
        </w:rPr>
        <w:t>段显示数码管（</w:t>
      </w:r>
      <w:r w:rsidRPr="00106F22">
        <w:rPr>
          <w:rFonts w:hint="eastAsia"/>
          <w:szCs w:val="21"/>
        </w:rPr>
        <w:t>4</w:t>
      </w:r>
      <w:r w:rsidRPr="00106F22">
        <w:rPr>
          <w:rFonts w:hint="eastAsia"/>
          <w:szCs w:val="21"/>
        </w:rPr>
        <w:t>位数字轮流显示），电路连接图具体引脚编号请查阅课本</w:t>
      </w:r>
      <w:r w:rsidRPr="00106F22">
        <w:rPr>
          <w:szCs w:val="21"/>
        </w:rPr>
        <w:t>p282</w:t>
      </w:r>
      <w:r w:rsidRPr="00106F22">
        <w:rPr>
          <w:rFonts w:hint="eastAsia"/>
          <w:szCs w:val="21"/>
        </w:rPr>
        <w:t>页。</w:t>
      </w:r>
    </w:p>
    <w:p w14:paraId="3612F5D4" w14:textId="77777777" w:rsidR="006277B7" w:rsidRPr="00106F22" w:rsidRDefault="006277B7" w:rsidP="006277B7">
      <w:pPr>
        <w:spacing w:line="264" w:lineRule="auto"/>
        <w:ind w:firstLineChars="200" w:firstLine="420"/>
        <w:rPr>
          <w:szCs w:val="21"/>
        </w:rPr>
      </w:pPr>
      <w:r w:rsidRPr="00106F22">
        <w:rPr>
          <w:rFonts w:hint="eastAsia"/>
          <w:szCs w:val="21"/>
        </w:rPr>
        <w:t>按照表</w:t>
      </w:r>
      <w:r w:rsidRPr="00106F22">
        <w:rPr>
          <w:szCs w:val="21"/>
        </w:rPr>
        <w:t>4</w:t>
      </w:r>
      <w:r w:rsidRPr="00106F22">
        <w:rPr>
          <w:rFonts w:hint="eastAsia"/>
          <w:szCs w:val="21"/>
        </w:rPr>
        <w:t>-</w:t>
      </w:r>
      <w:r w:rsidR="00753FD4">
        <w:rPr>
          <w:szCs w:val="21"/>
        </w:rPr>
        <w:t>2</w:t>
      </w:r>
      <w:r w:rsidRPr="00106F22">
        <w:rPr>
          <w:rFonts w:hint="eastAsia"/>
          <w:szCs w:val="21"/>
        </w:rPr>
        <w:t>的要求，通过拨动输入信号的开关改变输入的状态，观察显示数码管的输出数码，将实验结果填入表中。</w:t>
      </w:r>
    </w:p>
    <w:p w14:paraId="106DA960" w14:textId="77777777" w:rsidR="006277B7" w:rsidRPr="005D796B" w:rsidRDefault="006277B7" w:rsidP="00E0071D">
      <w:pPr>
        <w:pStyle w:val="ae"/>
        <w:rPr>
          <w:sz w:val="21"/>
          <w:szCs w:val="21"/>
        </w:rPr>
      </w:pPr>
      <w:r w:rsidRPr="005D796B"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4</w:t>
      </w:r>
      <w:r w:rsidRPr="005D796B">
        <w:rPr>
          <w:rFonts w:hint="eastAsia"/>
          <w:sz w:val="21"/>
          <w:szCs w:val="21"/>
        </w:rPr>
        <w:t>-</w:t>
      </w:r>
      <w:r w:rsidR="00753FD4">
        <w:rPr>
          <w:sz w:val="21"/>
          <w:szCs w:val="21"/>
        </w:rPr>
        <w:t>2</w:t>
      </w:r>
      <w:r w:rsidRPr="005D796B">
        <w:rPr>
          <w:rFonts w:hint="eastAsia"/>
          <w:sz w:val="21"/>
          <w:szCs w:val="21"/>
        </w:rPr>
        <w:t xml:space="preserve">  </w:t>
      </w:r>
      <w:r>
        <w:rPr>
          <w:rFonts w:hint="eastAsia"/>
        </w:rPr>
        <w:t>译码器扩展实验结果记录表</w:t>
      </w:r>
    </w:p>
    <w:tbl>
      <w:tblPr>
        <w:tblW w:w="81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53"/>
        <w:gridCol w:w="653"/>
        <w:gridCol w:w="654"/>
        <w:gridCol w:w="655"/>
        <w:gridCol w:w="655"/>
        <w:gridCol w:w="655"/>
        <w:gridCol w:w="656"/>
        <w:gridCol w:w="655"/>
        <w:gridCol w:w="655"/>
        <w:gridCol w:w="664"/>
        <w:gridCol w:w="1614"/>
      </w:tblGrid>
      <w:tr w:rsidR="006277B7" w:rsidRPr="00B24535" w14:paraId="40D5D7D1" w14:textId="77777777" w:rsidTr="00B73CB6">
        <w:trPr>
          <w:tblHeader/>
          <w:jc w:val="center"/>
        </w:trPr>
        <w:tc>
          <w:tcPr>
            <w:tcW w:w="1960" w:type="dxa"/>
            <w:gridSpan w:val="3"/>
            <w:vAlign w:val="center"/>
          </w:tcPr>
          <w:p w14:paraId="5A0775CE" w14:textId="77777777" w:rsidR="006277B7" w:rsidRPr="00B24535" w:rsidRDefault="006277B7" w:rsidP="00511497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74HC138</w:t>
            </w:r>
            <w:r w:rsidRPr="00B24535">
              <w:rPr>
                <w:rFonts w:hint="eastAsia"/>
                <w:sz w:val="18"/>
                <w:szCs w:val="18"/>
              </w:rPr>
              <w:t>使能输入</w:t>
            </w:r>
          </w:p>
        </w:tc>
        <w:tc>
          <w:tcPr>
            <w:tcW w:w="1965" w:type="dxa"/>
            <w:gridSpan w:val="3"/>
            <w:vAlign w:val="center"/>
          </w:tcPr>
          <w:p w14:paraId="6B3F46EF" w14:textId="77777777" w:rsidR="006277B7" w:rsidRPr="00B24535" w:rsidRDefault="006277B7" w:rsidP="00511497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74HC138</w:t>
            </w:r>
            <w:r w:rsidRPr="00B24535">
              <w:rPr>
                <w:rFonts w:hint="eastAsia"/>
                <w:sz w:val="18"/>
                <w:szCs w:val="18"/>
              </w:rPr>
              <w:t>数据输入</w:t>
            </w:r>
          </w:p>
        </w:tc>
        <w:tc>
          <w:tcPr>
            <w:tcW w:w="2630" w:type="dxa"/>
            <w:gridSpan w:val="4"/>
            <w:vAlign w:val="center"/>
          </w:tcPr>
          <w:p w14:paraId="75913CA0" w14:textId="77777777" w:rsidR="006277B7" w:rsidRPr="00B24535" w:rsidRDefault="006277B7" w:rsidP="00511497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74HC138</w:t>
            </w:r>
            <w:r w:rsidRPr="00B24535">
              <w:rPr>
                <w:rFonts w:hint="eastAsia"/>
                <w:sz w:val="18"/>
                <w:szCs w:val="18"/>
              </w:rPr>
              <w:t>译码输出</w:t>
            </w:r>
          </w:p>
        </w:tc>
        <w:tc>
          <w:tcPr>
            <w:tcW w:w="1614" w:type="dxa"/>
            <w:vMerge w:val="restart"/>
            <w:vAlign w:val="center"/>
          </w:tcPr>
          <w:p w14:paraId="5FCFC56D" w14:textId="77777777" w:rsidR="006277B7" w:rsidRPr="00B24535" w:rsidRDefault="006277B7" w:rsidP="00511497">
            <w:pPr>
              <w:jc w:val="center"/>
              <w:rPr>
                <w:sz w:val="18"/>
                <w:szCs w:val="18"/>
              </w:rPr>
            </w:pPr>
            <w:r w:rsidRPr="00B24535">
              <w:rPr>
                <w:rFonts w:hint="eastAsia"/>
                <w:sz w:val="18"/>
                <w:szCs w:val="18"/>
              </w:rPr>
              <w:t>数码管显示数字的位置（</w:t>
            </w:r>
            <w:r w:rsidRPr="00B24535">
              <w:rPr>
                <w:rFonts w:hint="eastAsia"/>
                <w:sz w:val="18"/>
                <w:szCs w:val="18"/>
              </w:rPr>
              <w:t>1~4</w:t>
            </w:r>
            <w:r w:rsidRPr="00B24535">
              <w:rPr>
                <w:rFonts w:hint="eastAsia"/>
                <w:sz w:val="18"/>
                <w:szCs w:val="18"/>
              </w:rPr>
              <w:t>）</w:t>
            </w:r>
          </w:p>
        </w:tc>
      </w:tr>
      <w:tr w:rsidR="006277B7" w:rsidRPr="00B24535" w14:paraId="456BC9B8" w14:textId="77777777" w:rsidTr="00B73CB6">
        <w:trPr>
          <w:trHeight w:val="405"/>
          <w:tblHeader/>
          <w:jc w:val="center"/>
        </w:trPr>
        <w:tc>
          <w:tcPr>
            <w:tcW w:w="653" w:type="dxa"/>
            <w:vAlign w:val="center"/>
          </w:tcPr>
          <w:p w14:paraId="66C53202" w14:textId="77777777" w:rsidR="006277B7" w:rsidRPr="00B24535" w:rsidRDefault="0082431F" w:rsidP="00511497">
            <w:pPr>
              <w:snapToGrid w:val="0"/>
              <w:jc w:val="center"/>
              <w:rPr>
                <w:sz w:val="18"/>
                <w:szCs w:val="18"/>
              </w:rPr>
            </w:pPr>
            <w:r w:rsidRPr="00B24535">
              <w:rPr>
                <w:noProof/>
                <w:sz w:val="18"/>
                <w:szCs w:val="18"/>
              </w:rPr>
              <w:object w:dxaOrig="279" w:dyaOrig="340" w14:anchorId="2D75CDF6">
                <v:shape id="_x0000_i1061" type="#_x0000_t75" alt="" style="width:11.1pt;height:14.75pt;mso-width-percent:0;mso-height-percent:0;mso-width-percent:0;mso-height-percent:0" o:ole="">
                  <v:imagedata r:id="rId37" o:title=""/>
                </v:shape>
                <o:OLEObject Type="Embed" ProgID="Equation.3" ShapeID="_x0000_i1061" DrawAspect="Content" ObjectID="_1796885365" r:id="rId89"/>
              </w:object>
            </w:r>
          </w:p>
        </w:tc>
        <w:tc>
          <w:tcPr>
            <w:tcW w:w="653" w:type="dxa"/>
            <w:vAlign w:val="center"/>
          </w:tcPr>
          <w:p w14:paraId="361C62B3" w14:textId="77777777" w:rsidR="006277B7" w:rsidRPr="00B24535" w:rsidRDefault="0082431F" w:rsidP="00511497">
            <w:pPr>
              <w:snapToGrid w:val="0"/>
              <w:jc w:val="center"/>
              <w:rPr>
                <w:sz w:val="18"/>
                <w:szCs w:val="18"/>
              </w:rPr>
            </w:pPr>
            <w:r w:rsidRPr="00B24535">
              <w:rPr>
                <w:noProof/>
                <w:sz w:val="18"/>
                <w:szCs w:val="18"/>
              </w:rPr>
              <w:object w:dxaOrig="320" w:dyaOrig="340" w14:anchorId="1B6B153C">
                <v:shape id="_x0000_i1062" type="#_x0000_t75" alt="" style="width:12.9pt;height:14.75pt;mso-width-percent:0;mso-height-percent:0;mso-width-percent:0;mso-height-percent:0" o:ole="">
                  <v:imagedata r:id="rId39" o:title=""/>
                </v:shape>
                <o:OLEObject Type="Embed" ProgID="Equation.3" ShapeID="_x0000_i1062" DrawAspect="Content" ObjectID="_1796885366" r:id="rId90"/>
              </w:object>
            </w:r>
          </w:p>
        </w:tc>
        <w:tc>
          <w:tcPr>
            <w:tcW w:w="654" w:type="dxa"/>
            <w:vAlign w:val="center"/>
          </w:tcPr>
          <w:p w14:paraId="7A033D0C" w14:textId="77777777" w:rsidR="006277B7" w:rsidRPr="00B24535" w:rsidRDefault="006277B7" w:rsidP="00511497">
            <w:pPr>
              <w:snapToGrid w:val="0"/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E3</w:t>
            </w:r>
          </w:p>
        </w:tc>
        <w:tc>
          <w:tcPr>
            <w:tcW w:w="655" w:type="dxa"/>
            <w:vAlign w:val="center"/>
          </w:tcPr>
          <w:p w14:paraId="6949F543" w14:textId="77777777" w:rsidR="006277B7" w:rsidRPr="00B24535" w:rsidRDefault="006277B7" w:rsidP="00511497">
            <w:pPr>
              <w:snapToGrid w:val="0"/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A2</w:t>
            </w:r>
          </w:p>
        </w:tc>
        <w:tc>
          <w:tcPr>
            <w:tcW w:w="655" w:type="dxa"/>
            <w:vAlign w:val="center"/>
          </w:tcPr>
          <w:p w14:paraId="5552E793" w14:textId="77777777" w:rsidR="006277B7" w:rsidRPr="00B24535" w:rsidRDefault="006277B7" w:rsidP="00511497">
            <w:pPr>
              <w:snapToGrid w:val="0"/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A1</w:t>
            </w:r>
          </w:p>
        </w:tc>
        <w:tc>
          <w:tcPr>
            <w:tcW w:w="655" w:type="dxa"/>
            <w:vAlign w:val="center"/>
          </w:tcPr>
          <w:p w14:paraId="688AE33E" w14:textId="77777777" w:rsidR="006277B7" w:rsidRPr="00B24535" w:rsidRDefault="006277B7" w:rsidP="00511497">
            <w:pPr>
              <w:snapToGrid w:val="0"/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A0</w:t>
            </w:r>
          </w:p>
        </w:tc>
        <w:tc>
          <w:tcPr>
            <w:tcW w:w="656" w:type="dxa"/>
            <w:vAlign w:val="center"/>
          </w:tcPr>
          <w:p w14:paraId="333CB07E" w14:textId="77777777" w:rsidR="006277B7" w:rsidRPr="00B24535" w:rsidRDefault="0082431F" w:rsidP="00511497">
            <w:pPr>
              <w:snapToGrid w:val="0"/>
              <w:jc w:val="center"/>
              <w:rPr>
                <w:sz w:val="18"/>
                <w:szCs w:val="18"/>
              </w:rPr>
            </w:pPr>
            <w:r w:rsidRPr="00B24535">
              <w:rPr>
                <w:noProof/>
                <w:sz w:val="18"/>
                <w:szCs w:val="18"/>
              </w:rPr>
              <w:object w:dxaOrig="340" w:dyaOrig="400" w14:anchorId="761A617B">
                <v:shape id="_x0000_i1063" type="#_x0000_t75" alt="" style="width:14.75pt;height:16.15pt;mso-width-percent:0;mso-height-percent:0;mso-width-percent:0;mso-height-percent:0" o:ole="">
                  <v:imagedata r:id="rId41" o:title=""/>
                </v:shape>
                <o:OLEObject Type="Embed" ProgID="Equation.3" ShapeID="_x0000_i1063" DrawAspect="Content" ObjectID="_1796885367" r:id="rId91"/>
              </w:object>
            </w:r>
          </w:p>
        </w:tc>
        <w:tc>
          <w:tcPr>
            <w:tcW w:w="655" w:type="dxa"/>
            <w:vAlign w:val="center"/>
          </w:tcPr>
          <w:p w14:paraId="3A4BABFD" w14:textId="77777777" w:rsidR="006277B7" w:rsidRPr="00B24535" w:rsidRDefault="0082431F" w:rsidP="00511497">
            <w:pPr>
              <w:snapToGrid w:val="0"/>
              <w:jc w:val="center"/>
              <w:rPr>
                <w:sz w:val="18"/>
                <w:szCs w:val="18"/>
              </w:rPr>
            </w:pPr>
            <w:r w:rsidRPr="00B24535">
              <w:rPr>
                <w:noProof/>
                <w:sz w:val="18"/>
                <w:szCs w:val="18"/>
              </w:rPr>
              <w:object w:dxaOrig="320" w:dyaOrig="380" w14:anchorId="6D1A9ED9">
                <v:shape id="_x0000_i1064" type="#_x0000_t75" alt="" style="width:12.9pt;height:16.15pt;mso-width-percent:0;mso-height-percent:0;mso-width-percent:0;mso-height-percent:0" o:ole="">
                  <v:imagedata r:id="rId43" o:title=""/>
                </v:shape>
                <o:OLEObject Type="Embed" ProgID="Equation.3" ShapeID="_x0000_i1064" DrawAspect="Content" ObjectID="_1796885368" r:id="rId92"/>
              </w:object>
            </w:r>
          </w:p>
        </w:tc>
        <w:tc>
          <w:tcPr>
            <w:tcW w:w="655" w:type="dxa"/>
            <w:vAlign w:val="center"/>
          </w:tcPr>
          <w:p w14:paraId="0411D710" w14:textId="77777777" w:rsidR="006277B7" w:rsidRPr="00B24535" w:rsidRDefault="0082431F" w:rsidP="00511497">
            <w:pPr>
              <w:snapToGrid w:val="0"/>
              <w:jc w:val="center"/>
              <w:rPr>
                <w:sz w:val="18"/>
                <w:szCs w:val="18"/>
              </w:rPr>
            </w:pPr>
            <w:r w:rsidRPr="00B24535">
              <w:rPr>
                <w:noProof/>
                <w:sz w:val="18"/>
                <w:szCs w:val="18"/>
              </w:rPr>
              <w:object w:dxaOrig="340" w:dyaOrig="380" w14:anchorId="314CCBB7">
                <v:shape id="_x0000_i1065" type="#_x0000_t75" alt="" style="width:13.4pt;height:16.15pt;mso-width-percent:0;mso-height-percent:0;mso-width-percent:0;mso-height-percent:0" o:ole="">
                  <v:imagedata r:id="rId45" o:title=""/>
                </v:shape>
                <o:OLEObject Type="Embed" ProgID="Equation.3" ShapeID="_x0000_i1065" DrawAspect="Content" ObjectID="_1796885369" r:id="rId93"/>
              </w:object>
            </w:r>
          </w:p>
        </w:tc>
        <w:tc>
          <w:tcPr>
            <w:tcW w:w="664" w:type="dxa"/>
            <w:vAlign w:val="center"/>
          </w:tcPr>
          <w:p w14:paraId="3B744599" w14:textId="77777777" w:rsidR="006277B7" w:rsidRPr="00B24535" w:rsidRDefault="0082431F" w:rsidP="00511497">
            <w:pPr>
              <w:snapToGrid w:val="0"/>
              <w:jc w:val="center"/>
              <w:rPr>
                <w:sz w:val="18"/>
                <w:szCs w:val="18"/>
              </w:rPr>
            </w:pPr>
            <w:r w:rsidRPr="00B24535">
              <w:rPr>
                <w:noProof/>
                <w:sz w:val="18"/>
                <w:szCs w:val="18"/>
              </w:rPr>
              <w:object w:dxaOrig="320" w:dyaOrig="400" w14:anchorId="6A300012">
                <v:shape id="_x0000_i1066" type="#_x0000_t75" alt="" style="width:12.9pt;height:16.15pt;mso-width-percent:0;mso-height-percent:0;mso-width-percent:0;mso-height-percent:0" o:ole="">
                  <v:imagedata r:id="rId47" o:title=""/>
                </v:shape>
                <o:OLEObject Type="Embed" ProgID="Equation.3" ShapeID="_x0000_i1066" DrawAspect="Content" ObjectID="_1796885370" r:id="rId94"/>
              </w:object>
            </w:r>
          </w:p>
        </w:tc>
        <w:tc>
          <w:tcPr>
            <w:tcW w:w="1614" w:type="dxa"/>
            <w:vMerge/>
            <w:vAlign w:val="center"/>
          </w:tcPr>
          <w:p w14:paraId="769ECEAD" w14:textId="77777777" w:rsidR="006277B7" w:rsidRPr="00B24535" w:rsidRDefault="006277B7" w:rsidP="00511497">
            <w:pPr>
              <w:snapToGrid w:val="0"/>
              <w:jc w:val="center"/>
              <w:rPr>
                <w:sz w:val="18"/>
                <w:szCs w:val="18"/>
              </w:rPr>
            </w:pPr>
          </w:p>
        </w:tc>
      </w:tr>
      <w:tr w:rsidR="00B73CB6" w:rsidRPr="00B24535" w14:paraId="76FCCFAB" w14:textId="77777777" w:rsidTr="00B73CB6">
        <w:trPr>
          <w:jc w:val="center"/>
        </w:trPr>
        <w:tc>
          <w:tcPr>
            <w:tcW w:w="653" w:type="dxa"/>
            <w:vAlign w:val="center"/>
          </w:tcPr>
          <w:p w14:paraId="53266FE2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3" w:type="dxa"/>
            <w:vAlign w:val="center"/>
          </w:tcPr>
          <w:p w14:paraId="049F1B5B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4" w:type="dxa"/>
            <w:vAlign w:val="center"/>
          </w:tcPr>
          <w:p w14:paraId="66E914E6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 w14:paraId="16D3A728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 w14:paraId="50C056B6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 w14:paraId="7DCB7242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6" w:type="dxa"/>
            <w:vAlign w:val="center"/>
          </w:tcPr>
          <w:p w14:paraId="00EB4EA2" w14:textId="0520038D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5E344BAE" w14:textId="3834E16F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17484036" w14:textId="5FB9356A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64" w:type="dxa"/>
            <w:vAlign w:val="center"/>
          </w:tcPr>
          <w:p w14:paraId="49D40912" w14:textId="5F431865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614" w:type="dxa"/>
            <w:vAlign w:val="center"/>
          </w:tcPr>
          <w:p w14:paraId="666CCCE1" w14:textId="2C0BC252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无显示</w:t>
            </w:r>
          </w:p>
        </w:tc>
      </w:tr>
      <w:tr w:rsidR="00B73CB6" w:rsidRPr="00B24535" w14:paraId="7BE06AB0" w14:textId="77777777" w:rsidTr="00B73CB6">
        <w:trPr>
          <w:jc w:val="center"/>
        </w:trPr>
        <w:tc>
          <w:tcPr>
            <w:tcW w:w="653" w:type="dxa"/>
            <w:vAlign w:val="center"/>
          </w:tcPr>
          <w:p w14:paraId="5BB7BD98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3" w:type="dxa"/>
            <w:vAlign w:val="center"/>
          </w:tcPr>
          <w:p w14:paraId="32F14E68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4" w:type="dxa"/>
            <w:vAlign w:val="center"/>
          </w:tcPr>
          <w:p w14:paraId="6E59AB9E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 w14:paraId="0119C350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 w14:paraId="546691BA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 w14:paraId="7DF17937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6" w:type="dxa"/>
            <w:vAlign w:val="center"/>
          </w:tcPr>
          <w:p w14:paraId="33C426D2" w14:textId="5A2A7F48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0712193D" w14:textId="2B61CF8A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5C5EEF8F" w14:textId="6263A790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64" w:type="dxa"/>
            <w:vAlign w:val="center"/>
          </w:tcPr>
          <w:p w14:paraId="411915D8" w14:textId="242035A0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614" w:type="dxa"/>
            <w:vAlign w:val="center"/>
          </w:tcPr>
          <w:p w14:paraId="7A67D196" w14:textId="02B60DB3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无显示</w:t>
            </w:r>
          </w:p>
        </w:tc>
      </w:tr>
      <w:tr w:rsidR="00B73CB6" w:rsidRPr="00B24535" w14:paraId="4BC1F8EB" w14:textId="77777777" w:rsidTr="00B73CB6">
        <w:trPr>
          <w:jc w:val="center"/>
        </w:trPr>
        <w:tc>
          <w:tcPr>
            <w:tcW w:w="653" w:type="dxa"/>
            <w:vAlign w:val="center"/>
          </w:tcPr>
          <w:p w14:paraId="6B69E43C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3" w:type="dxa"/>
            <w:vAlign w:val="center"/>
          </w:tcPr>
          <w:p w14:paraId="5865CD34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4" w:type="dxa"/>
            <w:vAlign w:val="center"/>
          </w:tcPr>
          <w:p w14:paraId="547E2406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 w14:paraId="0638D5BF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 w14:paraId="4D6CB283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5" w:type="dxa"/>
            <w:vAlign w:val="center"/>
          </w:tcPr>
          <w:p w14:paraId="5E093949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X</w:t>
            </w:r>
          </w:p>
        </w:tc>
        <w:tc>
          <w:tcPr>
            <w:tcW w:w="656" w:type="dxa"/>
            <w:vAlign w:val="center"/>
          </w:tcPr>
          <w:p w14:paraId="22E77C5D" w14:textId="1D3845F3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259AC345" w14:textId="12E03E6B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3D41EC7B" w14:textId="3FC74FC2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64" w:type="dxa"/>
            <w:vAlign w:val="center"/>
          </w:tcPr>
          <w:p w14:paraId="251A104A" w14:textId="5C4BAADA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614" w:type="dxa"/>
            <w:vAlign w:val="center"/>
          </w:tcPr>
          <w:p w14:paraId="73EFA60B" w14:textId="5DE6642E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无显示</w:t>
            </w:r>
          </w:p>
        </w:tc>
      </w:tr>
      <w:tr w:rsidR="00B73CB6" w:rsidRPr="00B24535" w14:paraId="56958B12" w14:textId="77777777" w:rsidTr="00B73CB6">
        <w:trPr>
          <w:jc w:val="center"/>
        </w:trPr>
        <w:tc>
          <w:tcPr>
            <w:tcW w:w="653" w:type="dxa"/>
            <w:vAlign w:val="center"/>
          </w:tcPr>
          <w:p w14:paraId="6B773233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3" w:type="dxa"/>
            <w:vAlign w:val="center"/>
          </w:tcPr>
          <w:p w14:paraId="56CDBEC5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 w14:paraId="2E1C694E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130091BB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 w14:paraId="17E375D9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 w14:paraId="0C2CC12E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6" w:type="dxa"/>
            <w:vAlign w:val="center"/>
          </w:tcPr>
          <w:p w14:paraId="2BFBAFCB" w14:textId="6A9E23A2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 w14:paraId="7193CD6B" w14:textId="4FC9DF68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4E3C776F" w14:textId="0E8C85A8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64" w:type="dxa"/>
            <w:vAlign w:val="center"/>
          </w:tcPr>
          <w:p w14:paraId="00BEB704" w14:textId="3FF02E96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614" w:type="dxa"/>
            <w:vAlign w:val="center"/>
          </w:tcPr>
          <w:p w14:paraId="2F7FD831" w14:textId="7C37FEF0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</w:tr>
      <w:tr w:rsidR="00B73CB6" w:rsidRPr="00B24535" w14:paraId="293BE7B8" w14:textId="77777777" w:rsidTr="00B73CB6">
        <w:trPr>
          <w:jc w:val="center"/>
        </w:trPr>
        <w:tc>
          <w:tcPr>
            <w:tcW w:w="653" w:type="dxa"/>
            <w:vAlign w:val="center"/>
          </w:tcPr>
          <w:p w14:paraId="42050A84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3" w:type="dxa"/>
            <w:vAlign w:val="center"/>
          </w:tcPr>
          <w:p w14:paraId="56714B5C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 w14:paraId="5364E75B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610C6D37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 w14:paraId="34C6CB0C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 w14:paraId="49684CB2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 w14:paraId="4153317D" w14:textId="0B3C4436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2F9E66AC" w14:textId="22118B62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 w14:paraId="6AD59B4A" w14:textId="161CF82F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64" w:type="dxa"/>
            <w:vAlign w:val="center"/>
          </w:tcPr>
          <w:p w14:paraId="1FB358AD" w14:textId="7069E4C9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614" w:type="dxa"/>
            <w:vAlign w:val="center"/>
          </w:tcPr>
          <w:p w14:paraId="3E5DA2D0" w14:textId="297AD853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</w:tr>
      <w:tr w:rsidR="00B73CB6" w:rsidRPr="00B24535" w14:paraId="280E0066" w14:textId="77777777" w:rsidTr="00B73CB6">
        <w:trPr>
          <w:jc w:val="center"/>
        </w:trPr>
        <w:tc>
          <w:tcPr>
            <w:tcW w:w="653" w:type="dxa"/>
            <w:vAlign w:val="center"/>
          </w:tcPr>
          <w:p w14:paraId="7A3555BB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3" w:type="dxa"/>
            <w:vAlign w:val="center"/>
          </w:tcPr>
          <w:p w14:paraId="6B26E99B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 w14:paraId="4EDCD71E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093584D3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 w14:paraId="65354DD8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48F84457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6" w:type="dxa"/>
            <w:vAlign w:val="center"/>
          </w:tcPr>
          <w:p w14:paraId="77629485" w14:textId="68C9B1CE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1BE8A722" w14:textId="1CB71AE2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47607DB8" w14:textId="378F0AEC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0</w:t>
            </w:r>
          </w:p>
        </w:tc>
        <w:tc>
          <w:tcPr>
            <w:tcW w:w="664" w:type="dxa"/>
            <w:vAlign w:val="center"/>
          </w:tcPr>
          <w:p w14:paraId="5BC3E8CA" w14:textId="05A2C9C4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614" w:type="dxa"/>
            <w:vAlign w:val="center"/>
          </w:tcPr>
          <w:p w14:paraId="05C66B46" w14:textId="5123295C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</w:tr>
      <w:tr w:rsidR="00B73CB6" w:rsidRPr="00B24535" w14:paraId="731CEF46" w14:textId="77777777" w:rsidTr="00B73CB6">
        <w:trPr>
          <w:jc w:val="center"/>
        </w:trPr>
        <w:tc>
          <w:tcPr>
            <w:tcW w:w="653" w:type="dxa"/>
            <w:vAlign w:val="center"/>
          </w:tcPr>
          <w:p w14:paraId="3C3203B9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3" w:type="dxa"/>
            <w:vAlign w:val="center"/>
          </w:tcPr>
          <w:p w14:paraId="65C5B2A9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 w14:paraId="6C63F128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51277DB9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 w14:paraId="730EF526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1FDFB5EE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 w14:paraId="64534081" w14:textId="4CF6A15D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68DE74EB" w14:textId="2C9938B0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39385654" w14:textId="0D2091DB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64" w:type="dxa"/>
            <w:vAlign w:val="center"/>
          </w:tcPr>
          <w:p w14:paraId="4154B121" w14:textId="358830D6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0</w:t>
            </w:r>
          </w:p>
        </w:tc>
        <w:tc>
          <w:tcPr>
            <w:tcW w:w="1614" w:type="dxa"/>
            <w:vAlign w:val="center"/>
          </w:tcPr>
          <w:p w14:paraId="691C05F1" w14:textId="44C65703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</w:p>
        </w:tc>
      </w:tr>
      <w:tr w:rsidR="00B73CB6" w:rsidRPr="00B24535" w14:paraId="45910445" w14:textId="77777777" w:rsidTr="00B73CB6">
        <w:trPr>
          <w:jc w:val="center"/>
        </w:trPr>
        <w:tc>
          <w:tcPr>
            <w:tcW w:w="653" w:type="dxa"/>
            <w:vAlign w:val="center"/>
          </w:tcPr>
          <w:p w14:paraId="381452E1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3" w:type="dxa"/>
            <w:vAlign w:val="center"/>
          </w:tcPr>
          <w:p w14:paraId="7EBC64B7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 w14:paraId="1C70BEAA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2C4F2EBD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74C0DE3A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 w14:paraId="261A418C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6" w:type="dxa"/>
            <w:vAlign w:val="center"/>
          </w:tcPr>
          <w:p w14:paraId="58514FAE" w14:textId="0804DCB2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426AAC6A" w14:textId="3D933A88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11652F0F" w14:textId="54395124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64" w:type="dxa"/>
            <w:vAlign w:val="center"/>
          </w:tcPr>
          <w:p w14:paraId="71CB100A" w14:textId="35EAB4D6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614" w:type="dxa"/>
            <w:vAlign w:val="center"/>
          </w:tcPr>
          <w:p w14:paraId="16333550" w14:textId="082838A8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无显示</w:t>
            </w:r>
          </w:p>
        </w:tc>
      </w:tr>
      <w:tr w:rsidR="00B73CB6" w:rsidRPr="00B24535" w14:paraId="37424FE4" w14:textId="77777777" w:rsidTr="00B73CB6">
        <w:trPr>
          <w:jc w:val="center"/>
        </w:trPr>
        <w:tc>
          <w:tcPr>
            <w:tcW w:w="653" w:type="dxa"/>
            <w:vAlign w:val="center"/>
          </w:tcPr>
          <w:p w14:paraId="675DAC79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3" w:type="dxa"/>
            <w:vAlign w:val="center"/>
          </w:tcPr>
          <w:p w14:paraId="0FAE7CE5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 w14:paraId="33FA15FD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1C2A589D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1F964060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5" w:type="dxa"/>
            <w:vAlign w:val="center"/>
          </w:tcPr>
          <w:p w14:paraId="62306556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 w14:paraId="75AC7280" w14:textId="0A124061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73B185AB" w14:textId="793C7751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7C61E3FC" w14:textId="1FBA53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64" w:type="dxa"/>
            <w:vAlign w:val="center"/>
          </w:tcPr>
          <w:p w14:paraId="527425EB" w14:textId="4A20CB94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614" w:type="dxa"/>
            <w:vAlign w:val="center"/>
          </w:tcPr>
          <w:p w14:paraId="4CDF8D73" w14:textId="672ED451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无显示</w:t>
            </w:r>
          </w:p>
        </w:tc>
      </w:tr>
      <w:tr w:rsidR="00B73CB6" w:rsidRPr="00B24535" w14:paraId="7C1ECB80" w14:textId="77777777" w:rsidTr="00B73CB6">
        <w:trPr>
          <w:jc w:val="center"/>
        </w:trPr>
        <w:tc>
          <w:tcPr>
            <w:tcW w:w="653" w:type="dxa"/>
            <w:vAlign w:val="center"/>
          </w:tcPr>
          <w:p w14:paraId="05FFB2E0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3" w:type="dxa"/>
            <w:vAlign w:val="center"/>
          </w:tcPr>
          <w:p w14:paraId="3D7DF512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 w14:paraId="242F8823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4E865CF6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13A936B1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5DA3D84D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6" w:type="dxa"/>
            <w:vAlign w:val="center"/>
          </w:tcPr>
          <w:p w14:paraId="71ADDE0F" w14:textId="0A940251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362CC85B" w14:textId="6B299D90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6F0F1BE7" w14:textId="368E89BC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64" w:type="dxa"/>
            <w:vAlign w:val="center"/>
          </w:tcPr>
          <w:p w14:paraId="31AE6CBF" w14:textId="1546C4D8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614" w:type="dxa"/>
            <w:vAlign w:val="center"/>
          </w:tcPr>
          <w:p w14:paraId="0B8EB0BC" w14:textId="56FA5A40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无显示</w:t>
            </w:r>
          </w:p>
        </w:tc>
      </w:tr>
      <w:tr w:rsidR="00B73CB6" w:rsidRPr="00B24535" w14:paraId="2D18055E" w14:textId="77777777" w:rsidTr="00B73CB6">
        <w:trPr>
          <w:jc w:val="center"/>
        </w:trPr>
        <w:tc>
          <w:tcPr>
            <w:tcW w:w="653" w:type="dxa"/>
            <w:vAlign w:val="center"/>
          </w:tcPr>
          <w:p w14:paraId="4471D7F9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3" w:type="dxa"/>
            <w:vAlign w:val="center"/>
          </w:tcPr>
          <w:p w14:paraId="5E7749A4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0</w:t>
            </w:r>
          </w:p>
        </w:tc>
        <w:tc>
          <w:tcPr>
            <w:tcW w:w="654" w:type="dxa"/>
            <w:vAlign w:val="center"/>
          </w:tcPr>
          <w:p w14:paraId="2150FEC8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3B4B0F34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499321D8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2C864126" w14:textId="77777777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 w:rsidRPr="00B24535">
              <w:rPr>
                <w:sz w:val="18"/>
                <w:szCs w:val="18"/>
              </w:rPr>
              <w:t>1</w:t>
            </w:r>
          </w:p>
        </w:tc>
        <w:tc>
          <w:tcPr>
            <w:tcW w:w="656" w:type="dxa"/>
            <w:vAlign w:val="center"/>
          </w:tcPr>
          <w:p w14:paraId="357E14F0" w14:textId="5D65238A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40F615A0" w14:textId="0C113A41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55" w:type="dxa"/>
            <w:vAlign w:val="center"/>
          </w:tcPr>
          <w:p w14:paraId="3BA87E2E" w14:textId="0BF49048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64" w:type="dxa"/>
            <w:vAlign w:val="center"/>
          </w:tcPr>
          <w:p w14:paraId="49FD897F" w14:textId="404FC444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614" w:type="dxa"/>
            <w:vAlign w:val="center"/>
          </w:tcPr>
          <w:p w14:paraId="1E909E5D" w14:textId="4F2941B0" w:rsidR="00B73CB6" w:rsidRPr="00B24535" w:rsidRDefault="00B73CB6" w:rsidP="00B73CB6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无显示</w:t>
            </w:r>
          </w:p>
        </w:tc>
      </w:tr>
    </w:tbl>
    <w:p w14:paraId="0D92A7BD" w14:textId="77777777" w:rsidR="006277B7" w:rsidRDefault="006277B7" w:rsidP="006277B7">
      <w:pPr>
        <w:ind w:firstLineChars="300" w:firstLine="540"/>
        <w:rPr>
          <w:sz w:val="18"/>
          <w:szCs w:val="18"/>
        </w:rPr>
      </w:pPr>
      <w:r w:rsidRPr="007864EC">
        <w:rPr>
          <w:rFonts w:hint="eastAsia"/>
          <w:sz w:val="18"/>
          <w:szCs w:val="18"/>
        </w:rPr>
        <w:t>注：</w:t>
      </w:r>
      <w:r w:rsidRPr="007864EC">
        <w:rPr>
          <w:sz w:val="18"/>
          <w:szCs w:val="18"/>
        </w:rPr>
        <w:t>X</w:t>
      </w:r>
      <w:r w:rsidRPr="007864EC">
        <w:rPr>
          <w:rFonts w:hint="eastAsia"/>
          <w:sz w:val="18"/>
          <w:szCs w:val="18"/>
        </w:rPr>
        <w:t>为任意状态</w:t>
      </w:r>
    </w:p>
    <w:p w14:paraId="4E39C72A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199A775E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55E21435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5D2E24E5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4E4A57C2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15157CE7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74657212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72D619AB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1AA39C26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11AA2E5B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48C116A6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328EC3FC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2A0160AE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11E6CDA7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5E6C3C5C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79547434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37FAE67A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2F68AC44" w14:textId="77777777" w:rsidR="006277B7" w:rsidRDefault="006277B7" w:rsidP="006277B7">
      <w:pPr>
        <w:ind w:firstLineChars="300" w:firstLine="540"/>
        <w:rPr>
          <w:sz w:val="18"/>
          <w:szCs w:val="18"/>
        </w:rPr>
      </w:pPr>
    </w:p>
    <w:p w14:paraId="5DA56D4A" w14:textId="77777777" w:rsidR="006277B7" w:rsidRPr="007864EC" w:rsidRDefault="006277B7" w:rsidP="006277B7">
      <w:pPr>
        <w:ind w:firstLineChars="300" w:firstLine="540"/>
        <w:rPr>
          <w:sz w:val="18"/>
          <w:szCs w:val="18"/>
        </w:rPr>
      </w:pPr>
    </w:p>
    <w:p w14:paraId="2E5E9FC1" w14:textId="77777777" w:rsidR="006277B7" w:rsidRDefault="006277B7" w:rsidP="006277B7">
      <w:pPr>
        <w:pStyle w:val="2"/>
        <w:spacing w:before="156" w:after="156"/>
      </w:pPr>
      <w:r w:rsidRPr="0096621D">
        <w:rPr>
          <w:rFonts w:hint="eastAsia"/>
        </w:rPr>
        <w:lastRenderedPageBreak/>
        <w:t>测试题</w:t>
      </w:r>
      <w:r>
        <w:t>3</w:t>
      </w:r>
      <w:r w:rsidRPr="0096621D">
        <w:rPr>
          <w:rFonts w:hint="eastAsia"/>
        </w:rPr>
        <w:t>：</w:t>
      </w:r>
    </w:p>
    <w:p w14:paraId="7F2369DB" w14:textId="77777777" w:rsidR="006277B7" w:rsidRPr="00106F22" w:rsidRDefault="006277B7" w:rsidP="006277B7">
      <w:pPr>
        <w:spacing w:line="264" w:lineRule="auto"/>
        <w:ind w:firstLineChars="200" w:firstLine="420"/>
        <w:rPr>
          <w:szCs w:val="21"/>
        </w:rPr>
      </w:pPr>
      <w:r w:rsidRPr="00106F22">
        <w:rPr>
          <w:rFonts w:hint="eastAsia"/>
          <w:szCs w:val="21"/>
        </w:rPr>
        <w:t>用</w:t>
      </w:r>
      <w:r w:rsidRPr="00106F22">
        <w:rPr>
          <w:rFonts w:hint="eastAsia"/>
          <w:szCs w:val="21"/>
        </w:rPr>
        <w:t>74HC161</w:t>
      </w:r>
      <w:r w:rsidRPr="00106F22">
        <w:rPr>
          <w:rFonts w:hint="eastAsia"/>
          <w:szCs w:val="21"/>
        </w:rPr>
        <w:t>设计一个</w:t>
      </w:r>
      <w:r w:rsidR="00007683">
        <w:rPr>
          <w:szCs w:val="21"/>
        </w:rPr>
        <w:t>9</w:t>
      </w:r>
      <w:r w:rsidRPr="00106F22">
        <w:rPr>
          <w:rFonts w:hint="eastAsia"/>
          <w:szCs w:val="21"/>
        </w:rPr>
        <w:t>进制计数器。本实验需要一个</w:t>
      </w:r>
      <w:r w:rsidRPr="00106F22">
        <w:rPr>
          <w:rFonts w:hint="eastAsia"/>
          <w:szCs w:val="21"/>
        </w:rPr>
        <w:t>4</w:t>
      </w:r>
      <w:r w:rsidRPr="00106F22">
        <w:rPr>
          <w:rFonts w:hint="eastAsia"/>
          <w:szCs w:val="21"/>
        </w:rPr>
        <w:t>位二进制同步加法计数器</w:t>
      </w:r>
      <w:r w:rsidRPr="00106F22">
        <w:rPr>
          <w:rFonts w:hint="eastAsia"/>
          <w:szCs w:val="21"/>
        </w:rPr>
        <w:t>74HC161</w:t>
      </w:r>
      <w:r w:rsidRPr="00106F22">
        <w:rPr>
          <w:rFonts w:hint="eastAsia"/>
          <w:szCs w:val="21"/>
        </w:rPr>
        <w:t>、一个数码显示译码器</w:t>
      </w:r>
      <w:r w:rsidRPr="00106F22">
        <w:rPr>
          <w:rFonts w:hint="eastAsia"/>
          <w:szCs w:val="21"/>
        </w:rPr>
        <w:t>74HC4511</w:t>
      </w:r>
      <w:r w:rsidRPr="00106F22">
        <w:rPr>
          <w:rFonts w:hint="eastAsia"/>
          <w:szCs w:val="21"/>
        </w:rPr>
        <w:t>、一个共阴极</w:t>
      </w:r>
      <w:r w:rsidRPr="00106F22">
        <w:rPr>
          <w:rFonts w:hint="eastAsia"/>
          <w:szCs w:val="21"/>
        </w:rPr>
        <w:t>8</w:t>
      </w:r>
      <w:r w:rsidRPr="00106F22">
        <w:rPr>
          <w:rFonts w:hint="eastAsia"/>
          <w:szCs w:val="21"/>
        </w:rPr>
        <w:t>段显示数码管，电路连接图具体引脚编号请查阅课本。</w:t>
      </w:r>
    </w:p>
    <w:p w14:paraId="0CA0DFFC" w14:textId="77777777" w:rsidR="00C00992" w:rsidRDefault="006277B7" w:rsidP="006277B7">
      <w:pPr>
        <w:rPr>
          <w:szCs w:val="21"/>
        </w:rPr>
      </w:pPr>
      <w:r w:rsidRPr="00106F22">
        <w:rPr>
          <w:rFonts w:hint="eastAsia"/>
          <w:szCs w:val="21"/>
        </w:rPr>
        <w:t>将计数结果显示到数码管上</w:t>
      </w:r>
      <w:r w:rsidR="00007683">
        <w:rPr>
          <w:rFonts w:hint="eastAsia"/>
          <w:szCs w:val="21"/>
        </w:rPr>
        <w:t>，</w:t>
      </w:r>
      <w:r w:rsidRPr="00106F22">
        <w:rPr>
          <w:rFonts w:hint="eastAsia"/>
          <w:szCs w:val="21"/>
        </w:rPr>
        <w:t>画出连线图</w:t>
      </w:r>
      <w:r w:rsidR="00D035FD">
        <w:rPr>
          <w:rFonts w:hint="eastAsia"/>
          <w:szCs w:val="21"/>
        </w:rPr>
        <w:t>，连线图拍照粘贴至下方</w:t>
      </w:r>
      <w:r w:rsidRPr="00106F22">
        <w:rPr>
          <w:rFonts w:hint="eastAsia"/>
          <w:szCs w:val="21"/>
        </w:rPr>
        <w:t>。</w:t>
      </w:r>
    </w:p>
    <w:p w14:paraId="12BD8FE8" w14:textId="77777777" w:rsidR="00007683" w:rsidRPr="00007683" w:rsidRDefault="00007683" w:rsidP="006277B7">
      <w:pPr>
        <w:rPr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7FB583" wp14:editId="14634FEA">
            <wp:simplePos x="0" y="0"/>
            <wp:positionH relativeFrom="column">
              <wp:posOffset>1809206</wp:posOffset>
            </wp:positionH>
            <wp:positionV relativeFrom="paragraph">
              <wp:posOffset>84909</wp:posOffset>
            </wp:positionV>
            <wp:extent cx="2733675" cy="1896110"/>
            <wp:effectExtent l="0" t="0" r="0" b="0"/>
            <wp:wrapNone/>
            <wp:docPr id="1932383500" name="Object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83496" name="Object 113"/>
                    <pic:cNvPicPr>
                      <a:picLocks noRot="1" noChangeAspect="1" noEditPoints="1" noChangeArrowheads="1" noChangeShapeType="1" noCrop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9611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0D466417" w14:textId="77777777" w:rsidR="006277B7" w:rsidRDefault="006277B7" w:rsidP="006277B7">
      <w:pPr>
        <w:rPr>
          <w:szCs w:val="21"/>
        </w:rPr>
      </w:pPr>
    </w:p>
    <w:p w14:paraId="607A91A8" w14:textId="77777777" w:rsidR="006277B7" w:rsidRDefault="006277B7" w:rsidP="006277B7">
      <w:pPr>
        <w:rPr>
          <w:szCs w:val="21"/>
        </w:rPr>
      </w:pPr>
    </w:p>
    <w:p w14:paraId="5932C8ED" w14:textId="77777777" w:rsidR="006277B7" w:rsidRDefault="006277B7" w:rsidP="006277B7">
      <w:pPr>
        <w:rPr>
          <w:szCs w:val="21"/>
        </w:rPr>
      </w:pPr>
    </w:p>
    <w:p w14:paraId="0C52FF59" w14:textId="77777777" w:rsidR="006277B7" w:rsidRDefault="006277B7" w:rsidP="006277B7">
      <w:pPr>
        <w:rPr>
          <w:szCs w:val="21"/>
        </w:rPr>
      </w:pPr>
    </w:p>
    <w:p w14:paraId="671AA53D" w14:textId="77777777" w:rsidR="006277B7" w:rsidRDefault="006277B7" w:rsidP="006277B7">
      <w:pPr>
        <w:rPr>
          <w:szCs w:val="21"/>
        </w:rPr>
      </w:pPr>
    </w:p>
    <w:p w14:paraId="0441FFF0" w14:textId="77777777" w:rsidR="006277B7" w:rsidRDefault="006277B7" w:rsidP="006277B7">
      <w:pPr>
        <w:rPr>
          <w:szCs w:val="21"/>
        </w:rPr>
      </w:pPr>
    </w:p>
    <w:p w14:paraId="73044771" w14:textId="77777777" w:rsidR="006277B7" w:rsidRDefault="006277B7" w:rsidP="00007683">
      <w:pPr>
        <w:jc w:val="center"/>
        <w:rPr>
          <w:szCs w:val="21"/>
        </w:rPr>
      </w:pPr>
    </w:p>
    <w:p w14:paraId="0635AF2B" w14:textId="77777777" w:rsidR="006277B7" w:rsidRDefault="006277B7" w:rsidP="00007683">
      <w:pPr>
        <w:jc w:val="center"/>
        <w:rPr>
          <w:szCs w:val="21"/>
        </w:rPr>
      </w:pPr>
    </w:p>
    <w:p w14:paraId="548DB480" w14:textId="77777777" w:rsidR="006277B7" w:rsidRDefault="006277B7" w:rsidP="006277B7">
      <w:pPr>
        <w:rPr>
          <w:szCs w:val="21"/>
        </w:rPr>
      </w:pPr>
    </w:p>
    <w:p w14:paraId="5B526EF6" w14:textId="77777777" w:rsidR="006277B7" w:rsidRDefault="006277B7" w:rsidP="006277B7">
      <w:pPr>
        <w:rPr>
          <w:szCs w:val="21"/>
        </w:rPr>
      </w:pPr>
    </w:p>
    <w:p w14:paraId="0477B2C1" w14:textId="77777777" w:rsidR="006277B7" w:rsidRDefault="006277B7" w:rsidP="006277B7">
      <w:pPr>
        <w:rPr>
          <w:szCs w:val="21"/>
        </w:rPr>
      </w:pPr>
    </w:p>
    <w:p w14:paraId="7F11525A" w14:textId="77777777" w:rsidR="006277B7" w:rsidRDefault="006277B7" w:rsidP="006277B7">
      <w:pPr>
        <w:rPr>
          <w:szCs w:val="21"/>
        </w:rPr>
      </w:pPr>
    </w:p>
    <w:p w14:paraId="56914865" w14:textId="72047556" w:rsidR="006277B7" w:rsidRDefault="002C6339" w:rsidP="006277B7">
      <w:pPr>
        <w:rPr>
          <w:szCs w:val="21"/>
        </w:rPr>
      </w:pPr>
      <w:r>
        <w:rPr>
          <w:rFonts w:hint="eastAsia"/>
          <w:noProof/>
        </w:rPr>
        <w:drawing>
          <wp:inline distT="0" distB="0" distL="0" distR="0" wp14:anchorId="47E27650" wp14:editId="639FC0B5">
            <wp:extent cx="4144108" cy="2741873"/>
            <wp:effectExtent l="0" t="0" r="0" b="1905"/>
            <wp:docPr id="1436718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976" cy="274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34B8" w14:textId="77777777" w:rsidR="006277B7" w:rsidRDefault="006277B7" w:rsidP="006277B7">
      <w:pPr>
        <w:rPr>
          <w:szCs w:val="21"/>
        </w:rPr>
      </w:pPr>
    </w:p>
    <w:p w14:paraId="105A2B26" w14:textId="77777777" w:rsidR="006277B7" w:rsidRDefault="006277B7" w:rsidP="006277B7">
      <w:pPr>
        <w:rPr>
          <w:szCs w:val="21"/>
        </w:rPr>
      </w:pPr>
    </w:p>
    <w:p w14:paraId="6E35FC09" w14:textId="77777777" w:rsidR="006277B7" w:rsidRDefault="006277B7" w:rsidP="006277B7">
      <w:pPr>
        <w:rPr>
          <w:szCs w:val="21"/>
        </w:rPr>
      </w:pPr>
    </w:p>
    <w:p w14:paraId="2812DE0E" w14:textId="77777777" w:rsidR="006277B7" w:rsidRDefault="006277B7" w:rsidP="006277B7">
      <w:pPr>
        <w:rPr>
          <w:szCs w:val="21"/>
        </w:rPr>
      </w:pPr>
    </w:p>
    <w:p w14:paraId="2B85C6CF" w14:textId="77777777" w:rsidR="006277B7" w:rsidRPr="006277B7" w:rsidRDefault="006277B7" w:rsidP="006277B7">
      <w:pPr>
        <w:rPr>
          <w:szCs w:val="21"/>
        </w:rPr>
      </w:pPr>
    </w:p>
    <w:p w14:paraId="4628BEA7" w14:textId="77777777" w:rsidR="006C0DEB" w:rsidRPr="009759FB" w:rsidRDefault="006C0DEB" w:rsidP="006C0DEB">
      <w:pPr>
        <w:pStyle w:val="1"/>
      </w:pPr>
      <w:r w:rsidRPr="009759FB">
        <w:rPr>
          <w:rFonts w:hint="eastAsia"/>
        </w:rPr>
        <w:t>实验</w:t>
      </w:r>
      <w:r w:rsidR="00A4068B">
        <w:rPr>
          <w:rFonts w:hint="eastAsia"/>
        </w:rPr>
        <w:t>五</w:t>
      </w:r>
      <w:r w:rsidRPr="00F631F7">
        <w:rPr>
          <w:rFonts w:hint="eastAsia"/>
        </w:rPr>
        <w:t>基于</w:t>
      </w:r>
      <w:r w:rsidR="00FE1EDA">
        <w:t>EDA</w:t>
      </w:r>
      <w:r w:rsidR="00FE1EDA">
        <w:rPr>
          <w:rFonts w:hint="eastAsia"/>
        </w:rPr>
        <w:t>工具</w:t>
      </w:r>
      <w:r w:rsidRPr="00F631F7">
        <w:rPr>
          <w:rFonts w:hint="eastAsia"/>
        </w:rPr>
        <w:t>的数字逻辑实验——</w:t>
      </w:r>
      <w:r w:rsidRPr="006C0DEB">
        <w:rPr>
          <w:rFonts w:hint="eastAsia"/>
        </w:rPr>
        <w:t>工具应用、现代门电路（</w:t>
      </w:r>
      <w:r w:rsidR="00925D4F">
        <w:rPr>
          <w:rFonts w:hint="eastAsia"/>
        </w:rPr>
        <w:t>3</w:t>
      </w:r>
      <w:r w:rsidRPr="006C0DEB">
        <w:rPr>
          <w:rFonts w:hint="eastAsia"/>
        </w:rPr>
        <w:t>学时）</w:t>
      </w:r>
    </w:p>
    <w:p w14:paraId="2426E323" w14:textId="77777777" w:rsidR="006C0DEB" w:rsidRPr="006C0DEB" w:rsidRDefault="006C0DEB" w:rsidP="006C0DEB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>
        <w:rPr>
          <w:rFonts w:ascii="华文仿宋" w:eastAsia="华文仿宋" w:hAnsi="华文仿宋" w:hint="eastAsia"/>
          <w:sz w:val="28"/>
        </w:rPr>
        <w:t>1</w:t>
      </w:r>
      <w:r>
        <w:rPr>
          <w:rFonts w:ascii="华文仿宋" w:eastAsia="华文仿宋" w:hAnsi="华文仿宋"/>
          <w:sz w:val="28"/>
        </w:rPr>
        <w:t xml:space="preserve">. </w:t>
      </w:r>
      <w:r w:rsidRPr="006C0DEB">
        <w:rPr>
          <w:rFonts w:ascii="华文仿宋" w:eastAsia="华文仿宋" w:hAnsi="华文仿宋" w:hint="eastAsia"/>
          <w:sz w:val="28"/>
        </w:rPr>
        <w:t>熟悉EDA工具的使用</w:t>
      </w:r>
    </w:p>
    <w:p w14:paraId="02E480B9" w14:textId="77777777" w:rsidR="006C0DEB" w:rsidRPr="00FD738D" w:rsidRDefault="00A4068B" w:rsidP="00FD738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>
        <w:rPr>
          <w:rFonts w:ascii="华文仿宋" w:eastAsia="华文仿宋" w:hAnsi="华文仿宋" w:hint="eastAsia"/>
          <w:sz w:val="28"/>
        </w:rPr>
        <w:t>2</w:t>
      </w:r>
      <w:r w:rsidR="006C0DEB">
        <w:rPr>
          <w:rFonts w:ascii="华文仿宋" w:eastAsia="华文仿宋" w:hAnsi="华文仿宋" w:hint="eastAsia"/>
          <w:sz w:val="28"/>
        </w:rPr>
        <w:t>-</w:t>
      </w:r>
      <w:r w:rsidR="00925D4F">
        <w:rPr>
          <w:rFonts w:ascii="华文仿宋" w:eastAsia="华文仿宋" w:hAnsi="华文仿宋" w:hint="eastAsia"/>
          <w:sz w:val="28"/>
        </w:rPr>
        <w:t>3</w:t>
      </w:r>
      <w:r w:rsidR="006C0DEB">
        <w:rPr>
          <w:rFonts w:ascii="华文仿宋" w:eastAsia="华文仿宋" w:hAnsi="华文仿宋"/>
          <w:sz w:val="28"/>
        </w:rPr>
        <w:t xml:space="preserve">. </w:t>
      </w:r>
      <w:r w:rsidR="006C0DEB" w:rsidRPr="006C0DEB">
        <w:rPr>
          <w:rFonts w:ascii="华文仿宋" w:eastAsia="华文仿宋" w:hAnsi="华文仿宋" w:hint="eastAsia"/>
          <w:sz w:val="28"/>
        </w:rPr>
        <w:t>用EDA设计仿真基本门电路并烧录验证</w:t>
      </w:r>
    </w:p>
    <w:p w14:paraId="132AE5DE" w14:textId="77777777" w:rsidR="006C0DEB" w:rsidRPr="007967F9" w:rsidRDefault="006C0DEB" w:rsidP="004C5771">
      <w:pPr>
        <w:pStyle w:val="2"/>
        <w:spacing w:before="156" w:after="156"/>
      </w:pPr>
      <w:r w:rsidRPr="007967F9">
        <w:rPr>
          <w:rFonts w:hint="eastAsia"/>
        </w:rPr>
        <w:lastRenderedPageBreak/>
        <w:t>基本门电路</w:t>
      </w:r>
    </w:p>
    <w:p w14:paraId="6FC13304" w14:textId="77777777" w:rsidR="006C0DEB" w:rsidRPr="00CC324E" w:rsidRDefault="006C0DEB" w:rsidP="00CC324E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一、实验目的</w:t>
      </w:r>
    </w:p>
    <w:p w14:paraId="61CF083A" w14:textId="77777777" w:rsidR="006C0DEB" w:rsidRPr="007967F9" w:rsidRDefault="006C0DEB" w:rsidP="006C0DEB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、了解基于</w:t>
      </w:r>
      <w:r w:rsidRPr="007967F9">
        <w:rPr>
          <w:sz w:val="24"/>
        </w:rPr>
        <w:t>Verilog</w:t>
      </w:r>
      <w:r w:rsidRPr="007967F9">
        <w:rPr>
          <w:rFonts w:hint="eastAsia"/>
          <w:sz w:val="24"/>
        </w:rPr>
        <w:t>的基本门电路的设计及其验证。</w:t>
      </w:r>
    </w:p>
    <w:p w14:paraId="5E7B88F0" w14:textId="77777777" w:rsidR="006C0DEB" w:rsidRDefault="006C0DEB" w:rsidP="006C0DEB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、熟悉利用</w:t>
      </w:r>
      <w:r w:rsidRPr="007967F9">
        <w:rPr>
          <w:sz w:val="24"/>
        </w:rPr>
        <w:t>EDA</w:t>
      </w:r>
      <w:r w:rsidRPr="007967F9">
        <w:rPr>
          <w:rFonts w:hint="eastAsia"/>
          <w:sz w:val="24"/>
        </w:rPr>
        <w:t>工具进行设计及仿真的流程。</w:t>
      </w:r>
    </w:p>
    <w:p w14:paraId="4441404B" w14:textId="77777777" w:rsidR="006C0DEB" w:rsidRPr="00E230E5" w:rsidRDefault="006C0DEB" w:rsidP="006C0DE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Pr="00E230E5">
        <w:rPr>
          <w:rFonts w:hint="eastAsia"/>
          <w:sz w:val="24"/>
        </w:rPr>
        <w:t>、学习针对实际门电路芯片</w:t>
      </w:r>
      <w:r w:rsidRPr="00E230E5">
        <w:rPr>
          <w:sz w:val="24"/>
        </w:rPr>
        <w:t>74HC00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74HC02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74HC04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74HC08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74HC32</w:t>
      </w:r>
      <w:r w:rsidRPr="00E230E5">
        <w:rPr>
          <w:rFonts w:hint="eastAsia"/>
          <w:sz w:val="24"/>
        </w:rPr>
        <w:t>、</w:t>
      </w:r>
      <w:r w:rsidRPr="00E230E5">
        <w:rPr>
          <w:sz w:val="24"/>
        </w:rPr>
        <w:t>74HC86</w:t>
      </w:r>
      <w:r w:rsidRPr="00E230E5">
        <w:rPr>
          <w:rFonts w:hint="eastAsia"/>
          <w:sz w:val="24"/>
        </w:rPr>
        <w:t>进行</w:t>
      </w:r>
      <w:r w:rsidRPr="00E230E5">
        <w:rPr>
          <w:sz w:val="24"/>
        </w:rPr>
        <w:t>VerilogHDL</w:t>
      </w:r>
      <w:r w:rsidRPr="00E230E5">
        <w:rPr>
          <w:rFonts w:hint="eastAsia"/>
          <w:sz w:val="24"/>
        </w:rPr>
        <w:t>设计的方法。</w:t>
      </w:r>
    </w:p>
    <w:p w14:paraId="164C66AC" w14:textId="77777777" w:rsidR="006C0DEB" w:rsidRPr="006E76CF" w:rsidRDefault="006C0DEB" w:rsidP="006C0DEB">
      <w:pPr>
        <w:ind w:firstLineChars="200" w:firstLine="480"/>
        <w:rPr>
          <w:sz w:val="24"/>
        </w:rPr>
      </w:pPr>
      <w:r>
        <w:rPr>
          <w:sz w:val="24"/>
        </w:rPr>
        <w:t>4</w:t>
      </w:r>
      <w:r w:rsidRPr="007967F9"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熟悉实验箱的使用和程序下载</w:t>
      </w:r>
      <w:r>
        <w:rPr>
          <w:rFonts w:hint="eastAsia"/>
          <w:sz w:val="24"/>
        </w:rPr>
        <w:t>（烧录）</w:t>
      </w:r>
      <w:r w:rsidRPr="006E76CF">
        <w:rPr>
          <w:rFonts w:hint="eastAsia"/>
          <w:sz w:val="24"/>
        </w:rPr>
        <w:t>及测试的方法。</w:t>
      </w:r>
    </w:p>
    <w:p w14:paraId="0C0B9DC5" w14:textId="77777777" w:rsidR="006C0DEB" w:rsidRPr="0062610C" w:rsidRDefault="006C0DEB" w:rsidP="006C0DEB">
      <w:pPr>
        <w:rPr>
          <w:sz w:val="28"/>
        </w:rPr>
      </w:pPr>
    </w:p>
    <w:p w14:paraId="34B03468" w14:textId="77777777" w:rsidR="006C0DEB" w:rsidRPr="00CC324E" w:rsidRDefault="006C0DEB" w:rsidP="00CC324E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二、实验环境及仪器</w:t>
      </w:r>
    </w:p>
    <w:p w14:paraId="66D74934" w14:textId="77777777" w:rsidR="006C0DEB" w:rsidRPr="006E76CF" w:rsidRDefault="006C0DEB" w:rsidP="006C0DEB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6C203E68" w14:textId="77777777" w:rsidR="006C0DEB" w:rsidRPr="006E76CF" w:rsidRDefault="006C0DEB" w:rsidP="006C0DEB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2C0718EA" w14:textId="77777777" w:rsidR="006C0DEB" w:rsidRPr="006E76CF" w:rsidRDefault="006C0DEB" w:rsidP="006C0DEB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275389AC" w14:textId="77777777" w:rsidR="006C0DEB" w:rsidRPr="007967F9" w:rsidRDefault="006C0DEB" w:rsidP="006C0DEB">
      <w:pPr>
        <w:rPr>
          <w:sz w:val="28"/>
        </w:rPr>
      </w:pPr>
    </w:p>
    <w:p w14:paraId="4AD55BF5" w14:textId="77777777" w:rsidR="006C0DEB" w:rsidRPr="00CC324E" w:rsidRDefault="006C0DEB" w:rsidP="00CC324E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三、实验内容</w:t>
      </w:r>
    </w:p>
    <w:p w14:paraId="7635A2FD" w14:textId="77777777" w:rsidR="006C0DEB" w:rsidRPr="000F59EC" w:rsidRDefault="006C0DEB" w:rsidP="006C0DEB">
      <w:pPr>
        <w:ind w:firstLineChars="200" w:firstLine="480"/>
        <w:rPr>
          <w:sz w:val="24"/>
        </w:rPr>
      </w:pPr>
      <w:r w:rsidRPr="000F59EC">
        <w:rPr>
          <w:sz w:val="24"/>
        </w:rPr>
        <w:t>1</w:t>
      </w:r>
      <w:r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掌握</w:t>
      </w:r>
      <w:r w:rsidRPr="000F59EC">
        <w:rPr>
          <w:sz w:val="24"/>
        </w:rPr>
        <w:t>Libero</w:t>
      </w:r>
      <w:r w:rsidRPr="000F59EC">
        <w:rPr>
          <w:rFonts w:hint="eastAsia"/>
          <w:sz w:val="24"/>
        </w:rPr>
        <w:t>软件的使用方法。</w:t>
      </w:r>
    </w:p>
    <w:p w14:paraId="02BAADB7" w14:textId="77777777" w:rsidR="006C0DEB" w:rsidRPr="000F59EC" w:rsidRDefault="006C0DEB" w:rsidP="006C0DEB">
      <w:pPr>
        <w:ind w:firstLineChars="200" w:firstLine="480"/>
        <w:rPr>
          <w:sz w:val="24"/>
        </w:rPr>
      </w:pPr>
      <w:r w:rsidRPr="000F59EC">
        <w:rPr>
          <w:sz w:val="24"/>
        </w:rPr>
        <w:t>2</w:t>
      </w:r>
      <w:r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进行针对</w:t>
      </w:r>
      <w:r w:rsidRPr="000F59EC">
        <w:rPr>
          <w:sz w:val="24"/>
        </w:rPr>
        <w:t>74</w:t>
      </w:r>
      <w:r w:rsidRPr="000F59EC">
        <w:rPr>
          <w:rFonts w:hint="eastAsia"/>
          <w:sz w:val="24"/>
        </w:rPr>
        <w:t>系列基本门电路的设计，并完成相应的仿真实验。</w:t>
      </w:r>
    </w:p>
    <w:p w14:paraId="4EA6E4E0" w14:textId="77777777" w:rsidR="006C0DEB" w:rsidRPr="000F59EC" w:rsidRDefault="006C0DEB" w:rsidP="006C0DEB">
      <w:pPr>
        <w:ind w:firstLineChars="200" w:firstLine="480"/>
        <w:rPr>
          <w:sz w:val="24"/>
        </w:rPr>
      </w:pPr>
      <w:r w:rsidRPr="000F59EC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参考教材中相应章节的设计代码、测试平台代码（可自行编程），完成</w:t>
      </w:r>
      <w:r w:rsidRPr="000F59EC">
        <w:rPr>
          <w:rFonts w:hint="eastAsia"/>
          <w:sz w:val="24"/>
        </w:rPr>
        <w:t>74HC00</w:t>
      </w:r>
      <w:r w:rsidRPr="000F59EC"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74HC02</w:t>
      </w:r>
      <w:r w:rsidRPr="000F59EC"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74HC04</w:t>
      </w:r>
      <w:r w:rsidRPr="000F59EC"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74HC08</w:t>
      </w:r>
      <w:r w:rsidRPr="000F59EC"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74HC32</w:t>
      </w:r>
      <w:r w:rsidRPr="000F59EC"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74HC86</w:t>
      </w:r>
      <w:r w:rsidRPr="000F59EC">
        <w:rPr>
          <w:rFonts w:hint="eastAsia"/>
          <w:sz w:val="24"/>
        </w:rPr>
        <w:t>相应的设计、综合及仿真。</w:t>
      </w:r>
    </w:p>
    <w:p w14:paraId="73A74356" w14:textId="77777777" w:rsidR="00982642" w:rsidRDefault="006C0DEB" w:rsidP="00982642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4</w:t>
      </w:r>
      <w:r w:rsidRPr="007967F9">
        <w:rPr>
          <w:rFonts w:hint="eastAsia"/>
          <w:sz w:val="24"/>
        </w:rPr>
        <w:t>、提交针对</w:t>
      </w:r>
      <w:r w:rsidRPr="007967F9">
        <w:rPr>
          <w:sz w:val="24"/>
        </w:rPr>
        <w:t>74HC00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74HC02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74HC04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74HC08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74HC32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74HC86</w:t>
      </w:r>
      <w:r w:rsidRPr="007967F9">
        <w:rPr>
          <w:rFonts w:hint="eastAsia"/>
          <w:sz w:val="24"/>
        </w:rPr>
        <w:t>的综合结果，以及相应的仿真结果。</w:t>
      </w:r>
    </w:p>
    <w:p w14:paraId="72CF228A" w14:textId="77777777" w:rsidR="00677DCF" w:rsidRDefault="00677DCF" w:rsidP="00982642">
      <w:pPr>
        <w:ind w:firstLineChars="200" w:firstLine="480"/>
        <w:rPr>
          <w:sz w:val="24"/>
        </w:rPr>
      </w:pPr>
    </w:p>
    <w:p w14:paraId="0F6D0258" w14:textId="77777777" w:rsidR="00677DCF" w:rsidRDefault="00677DCF" w:rsidP="00677DCF">
      <w:pPr>
        <w:spacing w:line="264" w:lineRule="auto"/>
        <w:rPr>
          <w:b/>
          <w:sz w:val="24"/>
        </w:rPr>
      </w:pPr>
      <w:r w:rsidRPr="00677DCF">
        <w:rPr>
          <w:rFonts w:hint="eastAsia"/>
          <w:b/>
          <w:sz w:val="24"/>
        </w:rPr>
        <w:t>四、实验步骤</w:t>
      </w:r>
    </w:p>
    <w:p w14:paraId="63FFA755" w14:textId="77777777" w:rsidR="00677DCF" w:rsidRDefault="00677DCF" w:rsidP="00677DCF">
      <w:pPr>
        <w:ind w:firstLineChars="200" w:firstLine="480"/>
        <w:rPr>
          <w:sz w:val="24"/>
        </w:rPr>
      </w:pPr>
      <w:r w:rsidRPr="00DA0009">
        <w:rPr>
          <w:rFonts w:hint="eastAsia"/>
          <w:sz w:val="24"/>
        </w:rPr>
        <w:t>1</w:t>
      </w:r>
      <w:r w:rsidRPr="00DA0009">
        <w:rPr>
          <w:rFonts w:hint="eastAsia"/>
          <w:sz w:val="24"/>
        </w:rPr>
        <w:t>、</w:t>
      </w:r>
      <w:r>
        <w:rPr>
          <w:rFonts w:hint="eastAsia"/>
          <w:sz w:val="24"/>
        </w:rPr>
        <w:t>新建工程文件（</w:t>
      </w:r>
      <w:r>
        <w:rPr>
          <w:rFonts w:hint="eastAsia"/>
          <w:sz w:val="24"/>
        </w:rPr>
        <w:t>New Project</w:t>
      </w:r>
      <w:r w:rsidR="007D1633">
        <w:rPr>
          <w:rFonts w:hint="eastAsia"/>
          <w:sz w:val="24"/>
        </w:rPr>
        <w:t>命令</w:t>
      </w:r>
      <w:r>
        <w:rPr>
          <w:rFonts w:hint="eastAsia"/>
          <w:sz w:val="24"/>
        </w:rPr>
        <w:t>），</w:t>
      </w:r>
      <w:r w:rsidRPr="00982642">
        <w:rPr>
          <w:rFonts w:hint="eastAsia"/>
          <w:sz w:val="24"/>
        </w:rPr>
        <w:t>工程文件名（</w:t>
      </w:r>
      <w:r w:rsidRPr="00982642">
        <w:rPr>
          <w:rFonts w:hint="eastAsia"/>
          <w:sz w:val="24"/>
        </w:rPr>
        <w:t>Project Name</w:t>
      </w:r>
      <w:r w:rsidRPr="00982642">
        <w:rPr>
          <w:rFonts w:hint="eastAsia"/>
          <w:sz w:val="24"/>
        </w:rPr>
        <w:t>）：</w:t>
      </w:r>
      <w:r>
        <w:rPr>
          <w:rFonts w:hint="eastAsia"/>
          <w:b/>
          <w:color w:val="0070C0"/>
          <w:sz w:val="24"/>
        </w:rPr>
        <w:t>J</w:t>
      </w:r>
      <w:r w:rsidRPr="00982642">
        <w:rPr>
          <w:rFonts w:hint="eastAsia"/>
          <w:b/>
          <w:color w:val="0070C0"/>
          <w:sz w:val="24"/>
        </w:rPr>
        <w:t>学号</w:t>
      </w:r>
      <w:r w:rsidRPr="00982642">
        <w:rPr>
          <w:rFonts w:hint="eastAsia"/>
          <w:b/>
          <w:color w:val="0070C0"/>
          <w:sz w:val="24"/>
        </w:rPr>
        <w:t>+</w:t>
      </w:r>
      <w:r w:rsidRPr="00982642">
        <w:rPr>
          <w:rFonts w:hint="eastAsia"/>
          <w:b/>
          <w:color w:val="0070C0"/>
          <w:sz w:val="24"/>
        </w:rPr>
        <w:t>下划线</w:t>
      </w:r>
      <w:r w:rsidRPr="00982642">
        <w:rPr>
          <w:rFonts w:hint="eastAsia"/>
          <w:b/>
          <w:color w:val="0070C0"/>
          <w:sz w:val="24"/>
        </w:rPr>
        <w:t>+</w:t>
      </w:r>
      <w:r>
        <w:rPr>
          <w:rFonts w:hint="eastAsia"/>
          <w:b/>
          <w:color w:val="0070C0"/>
          <w:sz w:val="24"/>
        </w:rPr>
        <w:t>G</w:t>
      </w:r>
      <w:r w:rsidRPr="00982642">
        <w:rPr>
          <w:rFonts w:hint="eastAsia"/>
          <w:b/>
          <w:color w:val="0070C0"/>
          <w:sz w:val="24"/>
        </w:rPr>
        <w:t>ate</w:t>
      </w:r>
    </w:p>
    <w:p w14:paraId="61C35F03" w14:textId="77777777" w:rsidR="00677DCF" w:rsidRDefault="00677DCF" w:rsidP="00677DCF">
      <w:pPr>
        <w:ind w:firstLineChars="200" w:firstLine="480"/>
        <w:rPr>
          <w:sz w:val="24"/>
        </w:rPr>
      </w:pPr>
      <w:r w:rsidRPr="00982642">
        <w:rPr>
          <w:rFonts w:hint="eastAsia"/>
          <w:sz w:val="24"/>
        </w:rPr>
        <w:t>例：</w:t>
      </w:r>
      <w:r w:rsidRPr="004C5ECB">
        <w:rPr>
          <w:rFonts w:hint="eastAsia"/>
          <w:b/>
          <w:color w:val="0070C0"/>
          <w:sz w:val="24"/>
        </w:rPr>
        <w:t>J3121000001_Gate</w:t>
      </w:r>
    </w:p>
    <w:p w14:paraId="1F20EEF4" w14:textId="77777777" w:rsidR="00677DCF" w:rsidRDefault="00677DCF" w:rsidP="00677DCF">
      <w:pPr>
        <w:spacing w:line="276" w:lineRule="auto"/>
        <w:ind w:firstLineChars="200" w:firstLine="480"/>
        <w:rPr>
          <w:b/>
          <w:color w:val="0070C0"/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DA0009">
        <w:rPr>
          <w:rFonts w:hint="eastAsia"/>
          <w:sz w:val="24"/>
        </w:rPr>
        <w:t>新建一个设计代码文件</w:t>
      </w:r>
      <w:r>
        <w:rPr>
          <w:rFonts w:hint="eastAsia"/>
          <w:sz w:val="24"/>
        </w:rPr>
        <w:t>（</w:t>
      </w:r>
      <w:r w:rsidR="00F5306D">
        <w:rPr>
          <w:rFonts w:hint="eastAsia"/>
          <w:sz w:val="24"/>
        </w:rPr>
        <w:t>使用</w:t>
      </w:r>
      <w:r>
        <w:rPr>
          <w:rFonts w:hint="eastAsia"/>
          <w:sz w:val="24"/>
        </w:rPr>
        <w:t>Creat HDL</w:t>
      </w:r>
      <w:r w:rsidR="007D1633">
        <w:rPr>
          <w:rFonts w:hint="eastAsia"/>
          <w:sz w:val="24"/>
        </w:rPr>
        <w:t>命令</w:t>
      </w:r>
      <w:r w:rsidR="00F5306D">
        <w:rPr>
          <w:rFonts w:hint="eastAsia"/>
          <w:sz w:val="24"/>
        </w:rPr>
        <w:t>，建立</w:t>
      </w:r>
      <w:r w:rsidR="00F5306D" w:rsidRPr="00DA0009">
        <w:rPr>
          <w:rFonts w:hint="eastAsia"/>
          <w:sz w:val="24"/>
        </w:rPr>
        <w:t>Verilog Source File</w:t>
      </w:r>
      <w:r>
        <w:rPr>
          <w:rFonts w:hint="eastAsia"/>
          <w:sz w:val="24"/>
        </w:rPr>
        <w:t>），文件名：</w:t>
      </w:r>
      <w:r w:rsidRPr="004C5ECB">
        <w:rPr>
          <w:rFonts w:hint="eastAsia"/>
          <w:b/>
          <w:color w:val="0070C0"/>
          <w:sz w:val="24"/>
        </w:rPr>
        <w:t>姓名首字母组合</w:t>
      </w:r>
      <w:r w:rsidRPr="004C5ECB">
        <w:rPr>
          <w:rFonts w:hint="eastAsia"/>
          <w:b/>
          <w:color w:val="0070C0"/>
          <w:sz w:val="24"/>
        </w:rPr>
        <w:t>+</w:t>
      </w:r>
      <w:r w:rsidRPr="00982642">
        <w:rPr>
          <w:rFonts w:hint="eastAsia"/>
          <w:b/>
          <w:color w:val="0070C0"/>
          <w:sz w:val="24"/>
        </w:rPr>
        <w:t>下划线</w:t>
      </w:r>
      <w:r w:rsidRPr="00982642">
        <w:rPr>
          <w:rFonts w:hint="eastAsia"/>
          <w:b/>
          <w:color w:val="0070C0"/>
          <w:sz w:val="24"/>
        </w:rPr>
        <w:t>+</w:t>
      </w:r>
      <w:r>
        <w:rPr>
          <w:rFonts w:hint="eastAsia"/>
          <w:b/>
          <w:color w:val="0070C0"/>
          <w:sz w:val="24"/>
        </w:rPr>
        <w:t>g</w:t>
      </w:r>
      <w:r w:rsidRPr="004C5ECB">
        <w:rPr>
          <w:rFonts w:hint="eastAsia"/>
          <w:b/>
          <w:color w:val="0070C0"/>
          <w:sz w:val="24"/>
        </w:rPr>
        <w:t>ate</w:t>
      </w:r>
    </w:p>
    <w:p w14:paraId="4D7BB997" w14:textId="77777777" w:rsidR="00677DCF" w:rsidRDefault="00677DCF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例：</w:t>
      </w:r>
      <w:r w:rsidR="004A4ED2">
        <w:rPr>
          <w:rFonts w:hint="eastAsia"/>
          <w:b/>
          <w:color w:val="0070C0"/>
          <w:sz w:val="24"/>
        </w:rPr>
        <w:t>lxq</w:t>
      </w:r>
      <w:r w:rsidRPr="004C5ECB">
        <w:rPr>
          <w:rFonts w:hint="eastAsia"/>
          <w:b/>
          <w:color w:val="0070C0"/>
          <w:sz w:val="24"/>
        </w:rPr>
        <w:t>_gate</w:t>
      </w:r>
      <w:r w:rsidR="00F5306D" w:rsidRPr="008C7D24">
        <w:rPr>
          <w:rFonts w:hint="eastAsia"/>
          <w:color w:val="FF0000"/>
          <w:sz w:val="24"/>
        </w:rPr>
        <w:t>（</w:t>
      </w:r>
      <w:r w:rsidR="00F5306D">
        <w:rPr>
          <w:rFonts w:hint="eastAsia"/>
          <w:color w:val="FF0000"/>
          <w:sz w:val="24"/>
        </w:rPr>
        <w:t>注：</w:t>
      </w:r>
      <w:r w:rsidR="004A4ED2">
        <w:rPr>
          <w:rFonts w:hint="eastAsia"/>
          <w:color w:val="FF0000"/>
          <w:sz w:val="24"/>
        </w:rPr>
        <w:t>lxq</w:t>
      </w:r>
      <w:r w:rsidR="00F5306D" w:rsidRPr="008C7D24">
        <w:rPr>
          <w:rFonts w:hint="eastAsia"/>
          <w:color w:val="FF0000"/>
          <w:sz w:val="24"/>
        </w:rPr>
        <w:t>为</w:t>
      </w:r>
      <w:r w:rsidR="00F5306D">
        <w:rPr>
          <w:rFonts w:hint="eastAsia"/>
          <w:color w:val="FF0000"/>
          <w:sz w:val="24"/>
        </w:rPr>
        <w:t>姓名首字母</w:t>
      </w:r>
      <w:r w:rsidR="00562042">
        <w:rPr>
          <w:rFonts w:hint="eastAsia"/>
          <w:color w:val="FF0000"/>
          <w:sz w:val="24"/>
        </w:rPr>
        <w:t>组合，后面此种命名的含义相同</w:t>
      </w:r>
      <w:r w:rsidR="00F5306D" w:rsidRPr="008C7D24">
        <w:rPr>
          <w:rFonts w:hint="eastAsia"/>
          <w:color w:val="FF0000"/>
          <w:sz w:val="24"/>
        </w:rPr>
        <w:t>）</w:t>
      </w:r>
    </w:p>
    <w:p w14:paraId="1E8BC37A" w14:textId="77777777" w:rsidR="00F5306D" w:rsidRDefault="00F5306D" w:rsidP="00F5306D">
      <w:pPr>
        <w:spacing w:line="276" w:lineRule="auto"/>
        <w:ind w:firstLineChars="200" w:firstLine="480"/>
        <w:rPr>
          <w:b/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8C7D24">
        <w:rPr>
          <w:rFonts w:hint="eastAsia"/>
          <w:sz w:val="24"/>
        </w:rPr>
        <w:t>新建一个测试平台文件（</w:t>
      </w: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Create HDL testbench</w:t>
      </w:r>
      <w:r>
        <w:rPr>
          <w:rFonts w:hint="eastAsia"/>
          <w:sz w:val="24"/>
        </w:rPr>
        <w:t>命令，建立</w:t>
      </w:r>
      <w:r w:rsidRPr="007D1633">
        <w:rPr>
          <w:rFonts w:hint="eastAsia"/>
          <w:sz w:val="24"/>
        </w:rPr>
        <w:t>HDL Stimulus File</w:t>
      </w:r>
      <w:r>
        <w:rPr>
          <w:rFonts w:hint="eastAsia"/>
          <w:sz w:val="24"/>
        </w:rPr>
        <w:t>）</w:t>
      </w:r>
      <w:r w:rsidRPr="008C7D24">
        <w:rPr>
          <w:rFonts w:hint="eastAsia"/>
          <w:sz w:val="24"/>
        </w:rPr>
        <w:t>，文件命名：</w:t>
      </w:r>
      <w:r w:rsidRPr="007D1633">
        <w:rPr>
          <w:rFonts w:hint="eastAsia"/>
          <w:b/>
          <w:color w:val="0070C0"/>
          <w:sz w:val="24"/>
        </w:rPr>
        <w:t>test_gate</w:t>
      </w:r>
    </w:p>
    <w:p w14:paraId="72D6EF31" w14:textId="77777777" w:rsidR="00756CFD" w:rsidRDefault="00F5306D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 w:rsidR="00677DCF">
        <w:rPr>
          <w:rFonts w:hint="eastAsia"/>
          <w:sz w:val="24"/>
        </w:rPr>
        <w:t>、</w:t>
      </w:r>
      <w:r w:rsidR="00756CFD">
        <w:rPr>
          <w:rFonts w:hint="eastAsia"/>
          <w:sz w:val="24"/>
        </w:rPr>
        <w:t>设计一个能实现与、与非、或、或非、异或及非逻辑的逻辑功能器件。</w:t>
      </w:r>
    </w:p>
    <w:p w14:paraId="3AA31CC4" w14:textId="77777777" w:rsidR="00677DCF" w:rsidRDefault="00756CFD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="00677DCF">
        <w:rPr>
          <w:rFonts w:hint="eastAsia"/>
          <w:sz w:val="24"/>
        </w:rPr>
        <w:t>在设计代码文件</w:t>
      </w:r>
      <w:r w:rsidR="004A4ED2">
        <w:rPr>
          <w:rFonts w:hint="eastAsia"/>
          <w:b/>
          <w:color w:val="0070C0"/>
          <w:sz w:val="24"/>
        </w:rPr>
        <w:t>lxq</w:t>
      </w:r>
      <w:r w:rsidR="00F5306D" w:rsidRPr="004C5ECB">
        <w:rPr>
          <w:rFonts w:hint="eastAsia"/>
          <w:b/>
          <w:color w:val="0070C0"/>
          <w:sz w:val="24"/>
        </w:rPr>
        <w:t>_gate</w:t>
      </w:r>
      <w:r w:rsidR="00677DCF">
        <w:rPr>
          <w:rFonts w:hint="eastAsia"/>
          <w:sz w:val="24"/>
        </w:rPr>
        <w:t>中</w:t>
      </w:r>
      <w:r w:rsidR="007D1633">
        <w:rPr>
          <w:rFonts w:hint="eastAsia"/>
          <w:sz w:val="24"/>
        </w:rPr>
        <w:t>，</w:t>
      </w:r>
      <w:r w:rsidR="00677DCF">
        <w:rPr>
          <w:rFonts w:hint="eastAsia"/>
          <w:sz w:val="24"/>
        </w:rPr>
        <w:t>建立一个功能模块，要求如下：</w:t>
      </w:r>
    </w:p>
    <w:p w14:paraId="1E936FAF" w14:textId="77777777" w:rsidR="00677DCF" w:rsidRDefault="00677DCF" w:rsidP="00677DCF">
      <w:pPr>
        <w:spacing w:line="276" w:lineRule="auto"/>
        <w:ind w:firstLineChars="200" w:firstLine="480"/>
        <w:rPr>
          <w:sz w:val="24"/>
        </w:rPr>
      </w:pPr>
      <w:r w:rsidRPr="008C7D24">
        <w:rPr>
          <w:rFonts w:hint="eastAsia"/>
          <w:sz w:val="24"/>
        </w:rPr>
        <w:t>模块名：</w:t>
      </w:r>
      <w:r w:rsidR="004A4ED2">
        <w:rPr>
          <w:rFonts w:hint="eastAsia"/>
          <w:b/>
          <w:color w:val="0070C0"/>
          <w:sz w:val="24"/>
        </w:rPr>
        <w:t>lxq</w:t>
      </w:r>
      <w:r w:rsidRPr="00562042">
        <w:rPr>
          <w:rFonts w:hint="eastAsia"/>
          <w:b/>
          <w:color w:val="0070C0"/>
          <w:sz w:val="24"/>
        </w:rPr>
        <w:t>_BasGate</w:t>
      </w:r>
    </w:p>
    <w:p w14:paraId="1930564E" w14:textId="77777777" w:rsidR="00677DCF" w:rsidRDefault="00677DCF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输入信号：</w:t>
      </w:r>
      <w:r>
        <w:rPr>
          <w:rFonts w:hint="eastAsia"/>
          <w:sz w:val="24"/>
        </w:rPr>
        <w:t>A,B</w:t>
      </w:r>
    </w:p>
    <w:p w14:paraId="6E6BBDFB" w14:textId="77777777" w:rsidR="00677DCF" w:rsidRDefault="00677DCF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输出信号：</w:t>
      </w:r>
      <w:r>
        <w:rPr>
          <w:rFonts w:hint="eastAsia"/>
          <w:sz w:val="24"/>
        </w:rPr>
        <w:t>Y1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Y2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Y3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Y4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Y5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Y6</w:t>
      </w:r>
    </w:p>
    <w:p w14:paraId="3664499C" w14:textId="77777777" w:rsidR="00677DCF" w:rsidRDefault="00677DCF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逻辑功能：</w:t>
      </w:r>
      <w:r>
        <w:rPr>
          <w:rFonts w:hint="eastAsia"/>
          <w:sz w:val="24"/>
        </w:rPr>
        <w:t>Y1~Y5</w:t>
      </w:r>
      <w:r>
        <w:rPr>
          <w:rFonts w:hint="eastAsia"/>
          <w:sz w:val="24"/>
        </w:rPr>
        <w:t>分别实现</w:t>
      </w:r>
      <w:r>
        <w:rPr>
          <w:rFonts w:hint="eastAsia"/>
          <w:sz w:val="24"/>
        </w:rPr>
        <w:t>A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B</w:t>
      </w:r>
      <w:r>
        <w:rPr>
          <w:rFonts w:hint="eastAsia"/>
          <w:sz w:val="24"/>
        </w:rPr>
        <w:t>的与、与非、或、或非、异或逻辑，</w:t>
      </w:r>
      <w:r>
        <w:rPr>
          <w:rFonts w:hint="eastAsia"/>
          <w:sz w:val="24"/>
        </w:rPr>
        <w:t>Y6</w:t>
      </w:r>
      <w:r>
        <w:rPr>
          <w:rFonts w:hint="eastAsia"/>
          <w:sz w:val="24"/>
        </w:rPr>
        <w:t>实现</w:t>
      </w:r>
      <w:r>
        <w:rPr>
          <w:rFonts w:hint="eastAsia"/>
          <w:sz w:val="24"/>
        </w:rPr>
        <w:t>A</w:t>
      </w:r>
      <w:r>
        <w:rPr>
          <w:rFonts w:hint="eastAsia"/>
          <w:sz w:val="24"/>
        </w:rPr>
        <w:t>的非逻辑。</w:t>
      </w:r>
    </w:p>
    <w:p w14:paraId="4068B03A" w14:textId="77777777" w:rsidR="007D1633" w:rsidRDefault="00756CFD" w:rsidP="007D1633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="007D1633" w:rsidRPr="007D1633">
        <w:rPr>
          <w:rFonts w:hint="eastAsia"/>
          <w:sz w:val="24"/>
        </w:rPr>
        <w:t>在测试平台文件</w:t>
      </w:r>
      <w:r w:rsidR="00F5306D" w:rsidRPr="007D1633">
        <w:rPr>
          <w:rFonts w:hint="eastAsia"/>
          <w:b/>
          <w:color w:val="0070C0"/>
          <w:sz w:val="24"/>
        </w:rPr>
        <w:t>test_gate</w:t>
      </w:r>
      <w:r w:rsidR="007D1633">
        <w:rPr>
          <w:rFonts w:hint="eastAsia"/>
          <w:sz w:val="24"/>
        </w:rPr>
        <w:t>中，建立测试平台模块</w:t>
      </w:r>
      <w:r w:rsidR="00F5306D">
        <w:rPr>
          <w:rFonts w:hint="eastAsia"/>
          <w:sz w:val="24"/>
        </w:rPr>
        <w:t>：</w:t>
      </w:r>
    </w:p>
    <w:p w14:paraId="0B3D70A6" w14:textId="77777777" w:rsidR="007D1633" w:rsidRPr="007D1633" w:rsidRDefault="007D1633" w:rsidP="007D1633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测试平台模块名：</w:t>
      </w:r>
      <w:r w:rsidRPr="00562042">
        <w:rPr>
          <w:rFonts w:hint="eastAsia"/>
          <w:b/>
          <w:color w:val="0070C0"/>
          <w:sz w:val="24"/>
        </w:rPr>
        <w:t>test_</w:t>
      </w:r>
      <w:r w:rsidR="004A4ED2">
        <w:rPr>
          <w:rFonts w:hint="eastAsia"/>
          <w:b/>
          <w:color w:val="0070C0"/>
          <w:sz w:val="24"/>
        </w:rPr>
        <w:t>lxq</w:t>
      </w:r>
      <w:r w:rsidRPr="00562042">
        <w:rPr>
          <w:rFonts w:hint="eastAsia"/>
          <w:b/>
          <w:color w:val="0070C0"/>
          <w:sz w:val="24"/>
        </w:rPr>
        <w:t>_BasGate</w:t>
      </w:r>
    </w:p>
    <w:p w14:paraId="4F174009" w14:textId="77777777" w:rsidR="00677DCF" w:rsidRPr="00677DCF" w:rsidRDefault="00F5306D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模块功能：</w:t>
      </w:r>
      <w:r w:rsidRPr="00F5306D">
        <w:rPr>
          <w:rFonts w:hint="eastAsia"/>
          <w:sz w:val="24"/>
        </w:rPr>
        <w:t>调用</w:t>
      </w:r>
      <w:r w:rsidR="004A4ED2">
        <w:rPr>
          <w:rFonts w:hint="eastAsia"/>
          <w:b/>
          <w:color w:val="0070C0"/>
          <w:sz w:val="24"/>
        </w:rPr>
        <w:t>lxq</w:t>
      </w:r>
      <w:r w:rsidR="00756CFD" w:rsidRPr="00562042">
        <w:rPr>
          <w:rFonts w:hint="eastAsia"/>
          <w:b/>
          <w:color w:val="0070C0"/>
          <w:sz w:val="24"/>
        </w:rPr>
        <w:t>_BasGate</w:t>
      </w:r>
      <w:r w:rsidRPr="00F5306D">
        <w:rPr>
          <w:rFonts w:hint="eastAsia"/>
          <w:sz w:val="24"/>
        </w:rPr>
        <w:t>，实现对</w:t>
      </w:r>
      <w:r w:rsidR="004A4ED2">
        <w:rPr>
          <w:rFonts w:hint="eastAsia"/>
          <w:b/>
          <w:color w:val="0070C0"/>
          <w:sz w:val="24"/>
        </w:rPr>
        <w:t>lxq</w:t>
      </w:r>
      <w:r w:rsidR="00756CFD" w:rsidRPr="00562042">
        <w:rPr>
          <w:rFonts w:hint="eastAsia"/>
          <w:b/>
          <w:color w:val="0070C0"/>
          <w:sz w:val="24"/>
        </w:rPr>
        <w:t>_BasGate</w:t>
      </w:r>
      <w:r w:rsidR="00562042">
        <w:rPr>
          <w:rFonts w:hint="eastAsia"/>
          <w:sz w:val="24"/>
        </w:rPr>
        <w:t>模块</w:t>
      </w:r>
      <w:r w:rsidRPr="00F5306D">
        <w:rPr>
          <w:rFonts w:hint="eastAsia"/>
          <w:sz w:val="24"/>
        </w:rPr>
        <w:t>的测试</w:t>
      </w:r>
      <w:r w:rsidR="00562042">
        <w:rPr>
          <w:rFonts w:hint="eastAsia"/>
          <w:sz w:val="24"/>
        </w:rPr>
        <w:t>。</w:t>
      </w:r>
    </w:p>
    <w:p w14:paraId="4A0067CB" w14:textId="77777777" w:rsidR="00677DCF" w:rsidRDefault="00756CFD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 w:rsidR="00F5306D">
        <w:rPr>
          <w:rFonts w:hint="eastAsia"/>
          <w:sz w:val="24"/>
        </w:rPr>
        <w:t>对上述功能模块</w:t>
      </w:r>
      <w:r w:rsidR="004A4ED2">
        <w:rPr>
          <w:rFonts w:hint="eastAsia"/>
          <w:b/>
          <w:color w:val="0070C0"/>
          <w:sz w:val="24"/>
        </w:rPr>
        <w:t>lxq</w:t>
      </w:r>
      <w:r w:rsidRPr="00562042">
        <w:rPr>
          <w:rFonts w:hint="eastAsia"/>
          <w:b/>
          <w:color w:val="0070C0"/>
          <w:sz w:val="24"/>
        </w:rPr>
        <w:t>_BasGate</w:t>
      </w:r>
      <w:r w:rsidR="00F5306D">
        <w:rPr>
          <w:rFonts w:hint="eastAsia"/>
          <w:sz w:val="24"/>
        </w:rPr>
        <w:t>进行功能仿真（综合前仿真）</w:t>
      </w:r>
      <w:r w:rsidR="00562042">
        <w:rPr>
          <w:rFonts w:hint="eastAsia"/>
          <w:sz w:val="24"/>
        </w:rPr>
        <w:t>。</w:t>
      </w:r>
    </w:p>
    <w:p w14:paraId="0C9ABE60" w14:textId="77777777" w:rsidR="00677DCF" w:rsidRPr="000F59EC" w:rsidRDefault="00756CFD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</w:t>
      </w:r>
      <w:r w:rsidR="00677DCF">
        <w:rPr>
          <w:rFonts w:hint="eastAsia"/>
          <w:sz w:val="24"/>
        </w:rPr>
        <w:t>对上述功能模块进行综合，并进行综合后仿真</w:t>
      </w:r>
      <w:r w:rsidR="00A83859">
        <w:rPr>
          <w:rFonts w:hint="eastAsia"/>
          <w:sz w:val="24"/>
        </w:rPr>
        <w:t>，观察最大的传输延迟</w:t>
      </w:r>
      <w:r w:rsidR="00677DCF" w:rsidRPr="000F59EC">
        <w:rPr>
          <w:rFonts w:hint="eastAsia"/>
          <w:sz w:val="24"/>
        </w:rPr>
        <w:t>。</w:t>
      </w:r>
    </w:p>
    <w:p w14:paraId="2786245F" w14:textId="77777777" w:rsidR="00677DCF" w:rsidRDefault="00756CFD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</w:t>
      </w:r>
      <w:r w:rsidR="00677DCF">
        <w:rPr>
          <w:rFonts w:hint="eastAsia"/>
          <w:sz w:val="24"/>
        </w:rPr>
        <w:t>对上述功能模块进行布局布线，并进行布局布线后的仿真</w:t>
      </w:r>
      <w:r w:rsidR="00A83859">
        <w:rPr>
          <w:rFonts w:hint="eastAsia"/>
          <w:sz w:val="24"/>
        </w:rPr>
        <w:t>，观察最大的传输延迟</w:t>
      </w:r>
      <w:r w:rsidR="00677DCF">
        <w:rPr>
          <w:rFonts w:hint="eastAsia"/>
          <w:sz w:val="24"/>
        </w:rPr>
        <w:t>。</w:t>
      </w:r>
    </w:p>
    <w:p w14:paraId="602E0C87" w14:textId="77777777" w:rsidR="00677DCF" w:rsidRPr="000F59EC" w:rsidRDefault="00756CFD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</w:t>
      </w:r>
      <w:r w:rsidR="00677DCF">
        <w:rPr>
          <w:rFonts w:hint="eastAsia"/>
          <w:sz w:val="24"/>
        </w:rPr>
        <w:t>烧录及接电测试</w:t>
      </w:r>
      <w:r w:rsidR="00562042">
        <w:rPr>
          <w:rFonts w:hint="eastAsia"/>
          <w:sz w:val="24"/>
        </w:rPr>
        <w:t>。</w:t>
      </w:r>
    </w:p>
    <w:p w14:paraId="61A383D6" w14:textId="77777777" w:rsidR="00677DCF" w:rsidRDefault="00756CFD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）</w:t>
      </w:r>
      <w:r w:rsidR="00677DCF">
        <w:rPr>
          <w:rFonts w:hint="eastAsia"/>
          <w:sz w:val="24"/>
        </w:rPr>
        <w:t>记录实验过程。</w:t>
      </w:r>
    </w:p>
    <w:p w14:paraId="59059F0E" w14:textId="77777777" w:rsidR="00677DCF" w:rsidRDefault="00756CFD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）</w:t>
      </w:r>
      <w:r w:rsidR="00677DCF">
        <w:rPr>
          <w:rFonts w:hint="eastAsia"/>
          <w:sz w:val="24"/>
        </w:rPr>
        <w:t>保存工程文</w:t>
      </w:r>
      <w:r w:rsidR="00562042">
        <w:rPr>
          <w:rFonts w:hint="eastAsia"/>
          <w:sz w:val="24"/>
        </w:rPr>
        <w:t>件</w:t>
      </w:r>
      <w:r w:rsidR="00677DCF">
        <w:rPr>
          <w:rFonts w:hint="eastAsia"/>
          <w:sz w:val="24"/>
        </w:rPr>
        <w:t>。</w:t>
      </w:r>
    </w:p>
    <w:p w14:paraId="47B3AEA8" w14:textId="77777777" w:rsidR="00756CFD" w:rsidRDefault="00756CFD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rFonts w:hint="eastAsia"/>
          <w:sz w:val="24"/>
        </w:rPr>
        <w:t>、参考步骤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，分别设计</w:t>
      </w:r>
      <w:r w:rsidRPr="000F59EC">
        <w:rPr>
          <w:rFonts w:hint="eastAsia"/>
          <w:sz w:val="24"/>
        </w:rPr>
        <w:t>74HC00</w:t>
      </w:r>
      <w:r w:rsidRPr="000F59EC"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74HC02</w:t>
      </w:r>
      <w:r w:rsidRPr="000F59EC"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74HC04</w:t>
      </w:r>
      <w:r w:rsidRPr="000F59EC"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74HC08</w:t>
      </w:r>
      <w:r w:rsidRPr="000F59EC"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74HC32</w:t>
      </w:r>
      <w:r w:rsidRPr="000F59EC"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74HC86</w:t>
      </w:r>
      <w:r>
        <w:rPr>
          <w:rFonts w:hint="eastAsia"/>
          <w:sz w:val="24"/>
        </w:rPr>
        <w:t>功能器件，编写各模块的代码及相应测试平台代码，进行</w:t>
      </w:r>
      <w:r w:rsidRPr="00A83859">
        <w:rPr>
          <w:rFonts w:hint="eastAsia"/>
          <w:b/>
          <w:sz w:val="24"/>
        </w:rPr>
        <w:t>功能仿真</w:t>
      </w:r>
      <w:r>
        <w:rPr>
          <w:rFonts w:hint="eastAsia"/>
          <w:sz w:val="24"/>
        </w:rPr>
        <w:t>——</w:t>
      </w:r>
      <w:r w:rsidRPr="00A83859">
        <w:rPr>
          <w:rFonts w:hint="eastAsia"/>
          <w:b/>
          <w:sz w:val="24"/>
        </w:rPr>
        <w:t>综合</w:t>
      </w:r>
      <w:r>
        <w:rPr>
          <w:rFonts w:hint="eastAsia"/>
          <w:sz w:val="24"/>
        </w:rPr>
        <w:t>——</w:t>
      </w:r>
      <w:r w:rsidRPr="00A83859">
        <w:rPr>
          <w:rFonts w:hint="eastAsia"/>
          <w:b/>
          <w:sz w:val="24"/>
        </w:rPr>
        <w:t>综合后仿真</w:t>
      </w:r>
      <w:r>
        <w:rPr>
          <w:rFonts w:hint="eastAsia"/>
          <w:sz w:val="24"/>
        </w:rPr>
        <w:t>，记录实验过程，保存工程</w:t>
      </w:r>
      <w:r w:rsidR="00562042">
        <w:rPr>
          <w:rFonts w:hint="eastAsia"/>
          <w:sz w:val="24"/>
        </w:rPr>
        <w:t>文件</w:t>
      </w:r>
      <w:r>
        <w:rPr>
          <w:rFonts w:hint="eastAsia"/>
          <w:sz w:val="24"/>
        </w:rPr>
        <w:t>。</w:t>
      </w:r>
    </w:p>
    <w:p w14:paraId="53404350" w14:textId="77777777" w:rsidR="00A83859" w:rsidRDefault="00A83859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各模块的命名要求，以</w:t>
      </w:r>
      <w:r>
        <w:rPr>
          <w:rFonts w:hint="eastAsia"/>
          <w:sz w:val="24"/>
        </w:rPr>
        <w:t>74HC00</w:t>
      </w:r>
      <w:r>
        <w:rPr>
          <w:rFonts w:hint="eastAsia"/>
          <w:sz w:val="24"/>
        </w:rPr>
        <w:t>为例：</w:t>
      </w:r>
    </w:p>
    <w:p w14:paraId="63633D8F" w14:textId="77777777" w:rsidR="00A83859" w:rsidRDefault="00A83859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模块名举例：</w:t>
      </w:r>
      <w:r w:rsidR="004A4ED2">
        <w:rPr>
          <w:rFonts w:hint="eastAsia"/>
          <w:b/>
          <w:color w:val="0070C0"/>
          <w:sz w:val="24"/>
        </w:rPr>
        <w:t>lxq</w:t>
      </w:r>
      <w:r w:rsidRPr="00562042">
        <w:rPr>
          <w:rFonts w:hint="eastAsia"/>
          <w:b/>
          <w:color w:val="0070C0"/>
          <w:sz w:val="24"/>
        </w:rPr>
        <w:t>_74HC00</w:t>
      </w:r>
    </w:p>
    <w:p w14:paraId="713D8D8F" w14:textId="77777777" w:rsidR="00A83859" w:rsidRPr="00A83859" w:rsidRDefault="00A83859" w:rsidP="00677D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测试平台模块名</w:t>
      </w:r>
      <w:r w:rsidR="00562042">
        <w:rPr>
          <w:rFonts w:hint="eastAsia"/>
          <w:sz w:val="24"/>
        </w:rPr>
        <w:t>举例</w:t>
      </w:r>
      <w:r>
        <w:rPr>
          <w:rFonts w:hint="eastAsia"/>
          <w:sz w:val="24"/>
        </w:rPr>
        <w:t>：</w:t>
      </w:r>
      <w:r w:rsidRPr="00562042">
        <w:rPr>
          <w:rFonts w:hint="eastAsia"/>
          <w:b/>
          <w:color w:val="0070C0"/>
          <w:sz w:val="24"/>
        </w:rPr>
        <w:t>test_</w:t>
      </w:r>
      <w:r w:rsidR="004A4ED2">
        <w:rPr>
          <w:rFonts w:hint="eastAsia"/>
          <w:b/>
          <w:color w:val="0070C0"/>
          <w:sz w:val="24"/>
        </w:rPr>
        <w:t>lxq</w:t>
      </w:r>
      <w:r w:rsidRPr="00562042">
        <w:rPr>
          <w:rFonts w:hint="eastAsia"/>
          <w:b/>
          <w:color w:val="0070C0"/>
          <w:sz w:val="24"/>
        </w:rPr>
        <w:t>_74HC00</w:t>
      </w:r>
    </w:p>
    <w:p w14:paraId="616C9564" w14:textId="77777777" w:rsidR="00677DCF" w:rsidRPr="00677DCF" w:rsidRDefault="00677DCF" w:rsidP="00677DCF">
      <w:pPr>
        <w:spacing w:line="264" w:lineRule="auto"/>
        <w:rPr>
          <w:b/>
          <w:sz w:val="24"/>
        </w:rPr>
      </w:pPr>
    </w:p>
    <w:p w14:paraId="1DAC13A4" w14:textId="77777777" w:rsidR="006C0DEB" w:rsidRPr="007967F9" w:rsidRDefault="006C0DEB" w:rsidP="006C0DEB">
      <w:pPr>
        <w:rPr>
          <w:sz w:val="24"/>
        </w:rPr>
      </w:pPr>
    </w:p>
    <w:p w14:paraId="0B6E6381" w14:textId="77777777" w:rsidR="00852474" w:rsidRDefault="00852474" w:rsidP="00852474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四、实验结果和数据处理</w:t>
      </w:r>
    </w:p>
    <w:p w14:paraId="24EBFFCA" w14:textId="77777777" w:rsidR="00852474" w:rsidRDefault="00852474" w:rsidP="00852474">
      <w:pPr>
        <w:ind w:firstLineChars="200" w:firstLine="480"/>
        <w:rPr>
          <w:b/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</w:t>
      </w:r>
      <w:r>
        <w:rPr>
          <w:rFonts w:hint="eastAsia"/>
          <w:b/>
          <w:color w:val="0070C0"/>
          <w:sz w:val="24"/>
        </w:rPr>
        <w:t>lxq</w:t>
      </w:r>
      <w:r w:rsidRPr="00562042">
        <w:rPr>
          <w:rFonts w:hint="eastAsia"/>
          <w:b/>
          <w:color w:val="0070C0"/>
          <w:sz w:val="24"/>
        </w:rPr>
        <w:t>_BasGate</w:t>
      </w:r>
      <w:r>
        <w:rPr>
          <w:rFonts w:hint="eastAsia"/>
          <w:b/>
          <w:sz w:val="24"/>
        </w:rPr>
        <w:t>模块的实验记录</w:t>
      </w:r>
      <w:r w:rsidRPr="008C7D24">
        <w:rPr>
          <w:rFonts w:hint="eastAsia"/>
          <w:color w:val="FF0000"/>
          <w:sz w:val="24"/>
        </w:rPr>
        <w:t>（</w:t>
      </w:r>
      <w:r>
        <w:rPr>
          <w:rFonts w:hint="eastAsia"/>
          <w:color w:val="FF0000"/>
          <w:sz w:val="24"/>
        </w:rPr>
        <w:t>注：将</w:t>
      </w:r>
      <w:r>
        <w:rPr>
          <w:rFonts w:hint="eastAsia"/>
          <w:color w:val="FF0000"/>
          <w:sz w:val="24"/>
        </w:rPr>
        <w:t>lxq</w:t>
      </w:r>
      <w:r>
        <w:rPr>
          <w:rFonts w:hint="eastAsia"/>
          <w:color w:val="FF0000"/>
          <w:sz w:val="24"/>
        </w:rPr>
        <w:t>改为实际名称</w:t>
      </w:r>
      <w:r w:rsidRPr="008C7D24">
        <w:rPr>
          <w:rFonts w:hint="eastAsia"/>
          <w:color w:val="FF0000"/>
          <w:sz w:val="24"/>
        </w:rPr>
        <w:t>）</w:t>
      </w:r>
    </w:p>
    <w:p w14:paraId="0CC0BD81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）功能模块代码</w:t>
      </w:r>
    </w:p>
    <w:p w14:paraId="5932BE86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  <w:lang w:val="fr-FR"/>
        </w:rPr>
      </w:pPr>
      <w:r>
        <w:rPr>
          <w:noProof/>
          <w:szCs w:val="21"/>
        </w:rPr>
        <w:drawing>
          <wp:inline distT="0" distB="0" distL="0" distR="0" wp14:anchorId="4CD17C9E" wp14:editId="1BA6A9A5">
            <wp:extent cx="4048760" cy="1770380"/>
            <wp:effectExtent l="19050" t="0" r="8890" b="0"/>
            <wp:docPr id="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C41185" w14:textId="77777777" w:rsidR="00852474" w:rsidRPr="003D080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  <w:lang w:val="fr-FR"/>
        </w:rPr>
      </w:pPr>
    </w:p>
    <w:p w14:paraId="1EE0D1F1" w14:textId="77777777" w:rsidR="00852474" w:rsidRPr="003D080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  <w:lang w:val="fr-FR"/>
        </w:rPr>
      </w:pPr>
    </w:p>
    <w:p w14:paraId="31E2CDFD" w14:textId="77777777" w:rsidR="00852474" w:rsidRPr="003D080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  <w:lang w:val="fr-FR"/>
        </w:rPr>
      </w:pPr>
    </w:p>
    <w:p w14:paraId="650528A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1F60616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65424EE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）测试平台模块代码</w:t>
      </w:r>
    </w:p>
    <w:p w14:paraId="05197503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CAAB08F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B4427D3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63C6ED2A" wp14:editId="6185565F">
            <wp:extent cx="5759450" cy="2462625"/>
            <wp:effectExtent l="19050" t="0" r="0" b="0"/>
            <wp:docPr id="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B8CD9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CB461D7" w14:textId="77777777" w:rsidR="00852474" w:rsidRPr="007B4999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1"/>
        </w:rPr>
      </w:pPr>
    </w:p>
    <w:p w14:paraId="3F1A473A" w14:textId="77777777" w:rsidR="00852474" w:rsidRPr="007967F9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 w:rsidRPr="007967F9">
        <w:rPr>
          <w:rFonts w:hint="eastAsia"/>
          <w:sz w:val="24"/>
        </w:rPr>
        <w:t>第一次仿真结果</w:t>
      </w:r>
      <w:r>
        <w:rPr>
          <w:rFonts w:hint="eastAsia"/>
          <w:sz w:val="24"/>
        </w:rPr>
        <w:t>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，注明对应的门电路</w:t>
      </w:r>
      <w:r>
        <w:rPr>
          <w:rFonts w:hint="eastAsia"/>
          <w:sz w:val="24"/>
        </w:rPr>
        <w:t>）</w:t>
      </w:r>
      <w:r w:rsidRPr="007967F9">
        <w:rPr>
          <w:rFonts w:hint="eastAsia"/>
          <w:sz w:val="24"/>
        </w:rPr>
        <w:t>。（将</w:t>
      </w:r>
      <w:r>
        <w:rPr>
          <w:rFonts w:hint="eastAsia"/>
          <w:sz w:val="24"/>
        </w:rPr>
        <w:t>波形窗口背景设为</w:t>
      </w:r>
      <w:r w:rsidRPr="001833C9">
        <w:rPr>
          <w:rFonts w:hint="eastAsia"/>
          <w:b/>
          <w:sz w:val="24"/>
          <w:em w:val="dot"/>
        </w:rPr>
        <w:t>白色</w:t>
      </w:r>
      <w:r>
        <w:rPr>
          <w:rFonts w:hint="eastAsia"/>
          <w:sz w:val="24"/>
        </w:rPr>
        <w:t>，调整</w:t>
      </w:r>
      <w:r w:rsidRPr="007967F9">
        <w:rPr>
          <w:rFonts w:hint="eastAsia"/>
          <w:sz w:val="24"/>
        </w:rPr>
        <w:t>窗口</w:t>
      </w:r>
      <w:r>
        <w:rPr>
          <w:rFonts w:hint="eastAsia"/>
          <w:sz w:val="24"/>
        </w:rPr>
        <w:t>至</w:t>
      </w:r>
      <w:r w:rsidRPr="007967F9">
        <w:rPr>
          <w:rFonts w:hint="eastAsia"/>
          <w:sz w:val="24"/>
        </w:rPr>
        <w:t>合适大小，使波形能完整显示，对窗口</w:t>
      </w:r>
      <w:r w:rsidRPr="001833C9">
        <w:rPr>
          <w:rFonts w:hint="eastAsia"/>
          <w:b/>
          <w:sz w:val="24"/>
          <w:em w:val="dot"/>
        </w:rPr>
        <w:t>截图</w:t>
      </w:r>
      <w:r w:rsidRPr="007967F9">
        <w:rPr>
          <w:rFonts w:hint="eastAsia"/>
          <w:sz w:val="24"/>
        </w:rPr>
        <w:t>。后面实验中的仿真使用相同方法处理）</w:t>
      </w:r>
    </w:p>
    <w:p w14:paraId="6E2B645E" w14:textId="77777777" w:rsidR="00852474" w:rsidRPr="007967F9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534F6CDA" wp14:editId="290FC814">
            <wp:extent cx="5759450" cy="639010"/>
            <wp:effectExtent l="19050" t="0" r="0" b="0"/>
            <wp:docPr id="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3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B6645C" w14:textId="77777777" w:rsidR="00852474" w:rsidRPr="007967F9" w:rsidRDefault="00852474" w:rsidP="00852474">
      <w:pPr>
        <w:ind w:firstLineChars="200" w:firstLine="480"/>
        <w:rPr>
          <w:sz w:val="24"/>
        </w:rPr>
      </w:pPr>
    </w:p>
    <w:p w14:paraId="1D34DACA" w14:textId="77777777" w:rsidR="00852474" w:rsidRPr="007967F9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</w:t>
      </w:r>
      <w:r w:rsidRPr="007967F9">
        <w:rPr>
          <w:rFonts w:hint="eastAsia"/>
          <w:sz w:val="24"/>
        </w:rPr>
        <w:t>综合结果</w:t>
      </w:r>
      <w:r>
        <w:rPr>
          <w:rFonts w:hint="eastAsia"/>
          <w:sz w:val="24"/>
        </w:rPr>
        <w:t>RTL</w:t>
      </w:r>
      <w:r>
        <w:rPr>
          <w:rFonts w:hint="eastAsia"/>
          <w:sz w:val="24"/>
        </w:rPr>
        <w:t>视图（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，注明对应的门电路</w:t>
      </w:r>
      <w:r>
        <w:rPr>
          <w:rFonts w:hint="eastAsia"/>
          <w:sz w:val="24"/>
        </w:rPr>
        <w:t>）。</w:t>
      </w:r>
      <w:r w:rsidRPr="007967F9">
        <w:rPr>
          <w:rFonts w:hint="eastAsia"/>
          <w:sz w:val="24"/>
        </w:rPr>
        <w:t>（将相关窗口调至合适大小，使</w:t>
      </w:r>
      <w:r w:rsidRPr="007967F9">
        <w:rPr>
          <w:rFonts w:hint="eastAsia"/>
          <w:sz w:val="24"/>
        </w:rPr>
        <w:t>RTL</w:t>
      </w:r>
      <w:r w:rsidRPr="007967F9">
        <w:rPr>
          <w:rFonts w:hint="eastAsia"/>
          <w:sz w:val="24"/>
        </w:rPr>
        <w:t>图能完整显示，对窗口截图，后面实验中的综合使用相同方法处理）</w:t>
      </w:r>
    </w:p>
    <w:p w14:paraId="0FBA4829" w14:textId="77777777" w:rsidR="00852474" w:rsidRDefault="00852474" w:rsidP="00852474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5D7B7BC9" wp14:editId="6548A3A9">
            <wp:extent cx="4376264" cy="2777281"/>
            <wp:effectExtent l="19050" t="0" r="5236" b="0"/>
            <wp:docPr id="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108" cy="277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6EF906" w14:textId="77777777" w:rsidR="00852474" w:rsidRPr="007967F9" w:rsidRDefault="00852474" w:rsidP="00852474">
      <w:pPr>
        <w:rPr>
          <w:sz w:val="24"/>
        </w:rPr>
      </w:pPr>
    </w:p>
    <w:p w14:paraId="54545ADB" w14:textId="77777777" w:rsidR="00852474" w:rsidRPr="007967F9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</w:t>
      </w:r>
      <w:r w:rsidRPr="007967F9">
        <w:rPr>
          <w:rFonts w:hint="eastAsia"/>
          <w:sz w:val="24"/>
        </w:rPr>
        <w:t>第二次仿真结果（综合后）</w:t>
      </w:r>
      <w:r>
        <w:rPr>
          <w:rFonts w:hint="eastAsia"/>
          <w:sz w:val="24"/>
        </w:rPr>
        <w:t>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，注明对应的门电路</w:t>
      </w:r>
      <w:r>
        <w:rPr>
          <w:rFonts w:hint="eastAsia"/>
          <w:sz w:val="24"/>
        </w:rPr>
        <w:t>）</w:t>
      </w:r>
      <w:r w:rsidRPr="007967F9">
        <w:rPr>
          <w:rFonts w:hint="eastAsia"/>
          <w:sz w:val="24"/>
        </w:rPr>
        <w:t>。回答输出信号是否有延迟，</w:t>
      </w:r>
      <w:r>
        <w:rPr>
          <w:rFonts w:hint="eastAsia"/>
          <w:sz w:val="24"/>
        </w:rPr>
        <w:t>最大</w:t>
      </w:r>
      <w:r w:rsidRPr="007967F9">
        <w:rPr>
          <w:rFonts w:hint="eastAsia"/>
          <w:sz w:val="24"/>
        </w:rPr>
        <w:t>延迟时间约为多少？</w:t>
      </w:r>
    </w:p>
    <w:p w14:paraId="432E712E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2EBB7BD6" wp14:editId="698A9ABB">
            <wp:extent cx="5759450" cy="586425"/>
            <wp:effectExtent l="19050" t="0" r="0" b="0"/>
            <wp:docPr id="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8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B8C195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300ps</w:t>
      </w:r>
      <w:r>
        <w:rPr>
          <w:rFonts w:hint="eastAsia"/>
          <w:sz w:val="24"/>
        </w:rPr>
        <w:t>。</w:t>
      </w:r>
    </w:p>
    <w:p w14:paraId="35E76319" w14:textId="77777777" w:rsidR="00852474" w:rsidRPr="007967F9" w:rsidRDefault="00852474" w:rsidP="00852474">
      <w:pPr>
        <w:ind w:firstLineChars="200" w:firstLine="480"/>
        <w:rPr>
          <w:sz w:val="24"/>
        </w:rPr>
      </w:pPr>
    </w:p>
    <w:p w14:paraId="08D17420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</w:t>
      </w:r>
      <w:r w:rsidRPr="007967F9">
        <w:rPr>
          <w:rFonts w:hint="eastAsia"/>
          <w:sz w:val="24"/>
        </w:rPr>
        <w:t>第三次仿真结果（布局布线后）</w:t>
      </w:r>
      <w:r>
        <w:rPr>
          <w:rFonts w:hint="eastAsia"/>
          <w:sz w:val="24"/>
        </w:rPr>
        <w:t>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，注明对应的门电路</w:t>
      </w:r>
      <w:r>
        <w:rPr>
          <w:rFonts w:hint="eastAsia"/>
          <w:sz w:val="24"/>
        </w:rPr>
        <w:t>）</w:t>
      </w:r>
      <w:r w:rsidRPr="007967F9">
        <w:rPr>
          <w:rFonts w:hint="eastAsia"/>
          <w:sz w:val="24"/>
        </w:rPr>
        <w:t>。回答输出信号是否有延迟，</w:t>
      </w:r>
      <w:r>
        <w:rPr>
          <w:rFonts w:hint="eastAsia"/>
          <w:sz w:val="24"/>
        </w:rPr>
        <w:t>最大</w:t>
      </w:r>
      <w:r w:rsidRPr="007967F9">
        <w:rPr>
          <w:rFonts w:hint="eastAsia"/>
          <w:sz w:val="24"/>
        </w:rPr>
        <w:t>延迟时间约为多少？</w:t>
      </w:r>
      <w:r>
        <w:rPr>
          <w:rFonts w:hint="eastAsia"/>
          <w:sz w:val="24"/>
        </w:rPr>
        <w:t>分析是否出现竞争冒险。</w:t>
      </w:r>
    </w:p>
    <w:p w14:paraId="6660B262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055ED78C" wp14:editId="227FC0A5">
            <wp:extent cx="5759450" cy="580253"/>
            <wp:effectExtent l="19050" t="0" r="0" b="0"/>
            <wp:docPr id="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8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A853BD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5500ps</w:t>
      </w:r>
      <w:r>
        <w:rPr>
          <w:rFonts w:hint="eastAsia"/>
          <w:sz w:val="24"/>
        </w:rPr>
        <w:t>。未出现竞争冒险</w:t>
      </w:r>
    </w:p>
    <w:p w14:paraId="22A12FFC" w14:textId="77777777" w:rsidR="00852474" w:rsidRPr="007967F9" w:rsidRDefault="00852474" w:rsidP="00852474">
      <w:pPr>
        <w:ind w:firstLineChars="200" w:firstLine="480"/>
        <w:rPr>
          <w:sz w:val="24"/>
        </w:rPr>
      </w:pPr>
    </w:p>
    <w:p w14:paraId="1CBAA47A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046FC">
        <w:rPr>
          <w:rFonts w:hint="eastAsia"/>
          <w:sz w:val="24"/>
        </w:rPr>
        <w:t>所有</w:t>
      </w:r>
      <w:r w:rsidRPr="007967F9">
        <w:rPr>
          <w:rFonts w:hint="eastAsia"/>
          <w:sz w:val="24"/>
        </w:rPr>
        <w:t>模块及测试平台代码清单</w:t>
      </w:r>
    </w:p>
    <w:p w14:paraId="3F448C33" w14:textId="77777777" w:rsidR="00852474" w:rsidRPr="005A626D" w:rsidRDefault="00852474" w:rsidP="00852474">
      <w:pPr>
        <w:ind w:firstLineChars="200" w:firstLine="420"/>
        <w:rPr>
          <w:szCs w:val="21"/>
        </w:rPr>
      </w:pPr>
      <w:r w:rsidRPr="005A626D">
        <w:rPr>
          <w:rFonts w:hint="eastAsia"/>
          <w:szCs w:val="21"/>
        </w:rPr>
        <w:t>//</w:t>
      </w:r>
      <w:r w:rsidRPr="005A626D">
        <w:rPr>
          <w:szCs w:val="21"/>
        </w:rPr>
        <w:t>74HC00</w:t>
      </w:r>
      <w:r w:rsidRPr="005A626D">
        <w:rPr>
          <w:rFonts w:hint="eastAsia"/>
          <w:szCs w:val="21"/>
        </w:rPr>
        <w:t>代码</w:t>
      </w:r>
      <w:r w:rsidRPr="005A626D">
        <w:rPr>
          <w:rFonts w:hint="eastAsia"/>
          <w:szCs w:val="21"/>
        </w:rPr>
        <w:t>-</w:t>
      </w:r>
      <w:r w:rsidRPr="005A626D">
        <w:rPr>
          <w:rFonts w:hint="eastAsia"/>
          <w:szCs w:val="21"/>
        </w:rPr>
        <w:t>与非</w:t>
      </w:r>
    </w:p>
    <w:p w14:paraId="43C35CFD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1A0E48EB" wp14:editId="31102415">
            <wp:extent cx="3980180" cy="1608455"/>
            <wp:effectExtent l="19050" t="0" r="1270" b="0"/>
            <wp:docPr id="1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D3354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9B060DB" w14:textId="053C5336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Y2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74HC00</w:t>
      </w:r>
    </w:p>
    <w:p w14:paraId="1E806689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EEA595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F72CBC1" w14:textId="77777777" w:rsidR="00852474" w:rsidRDefault="00852474" w:rsidP="00852474">
      <w:pPr>
        <w:ind w:firstLineChars="200" w:firstLine="420"/>
        <w:rPr>
          <w:szCs w:val="21"/>
        </w:rPr>
      </w:pPr>
    </w:p>
    <w:p w14:paraId="31FF80D5" w14:textId="77777777" w:rsidR="00852474" w:rsidRPr="005A626D" w:rsidRDefault="00852474" w:rsidP="00852474">
      <w:pPr>
        <w:ind w:firstLineChars="200" w:firstLine="420"/>
        <w:rPr>
          <w:szCs w:val="21"/>
        </w:rPr>
      </w:pPr>
    </w:p>
    <w:p w14:paraId="31FE3D6D" w14:textId="77777777" w:rsidR="00852474" w:rsidRPr="005A626D" w:rsidRDefault="00852474" w:rsidP="00852474">
      <w:pPr>
        <w:ind w:firstLineChars="200" w:firstLine="420"/>
        <w:rPr>
          <w:szCs w:val="21"/>
        </w:rPr>
      </w:pPr>
      <w:r w:rsidRPr="005A626D">
        <w:rPr>
          <w:rFonts w:hint="eastAsia"/>
          <w:szCs w:val="21"/>
        </w:rPr>
        <w:t>//</w:t>
      </w:r>
      <w:r w:rsidRPr="005A626D">
        <w:rPr>
          <w:szCs w:val="21"/>
        </w:rPr>
        <w:t>74HC00</w:t>
      </w:r>
      <w:r w:rsidRPr="005A626D">
        <w:rPr>
          <w:rFonts w:hint="eastAsia"/>
          <w:szCs w:val="21"/>
        </w:rPr>
        <w:t>测试平台代码</w:t>
      </w:r>
    </w:p>
    <w:p w14:paraId="01875478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FC03937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534502C2" wp14:editId="1987B11C">
            <wp:extent cx="5759450" cy="2205544"/>
            <wp:effectExtent l="19050" t="0" r="0" b="0"/>
            <wp:docPr id="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05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9598E1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Y2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74HC00</w:t>
      </w:r>
    </w:p>
    <w:p w14:paraId="4C5FC09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06CE682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CD3C7C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3A483ED" w14:textId="77777777" w:rsidR="00852474" w:rsidRDefault="00852474" w:rsidP="00852474">
      <w:pPr>
        <w:ind w:firstLineChars="200" w:firstLine="420"/>
        <w:rPr>
          <w:szCs w:val="21"/>
        </w:rPr>
      </w:pPr>
    </w:p>
    <w:p w14:paraId="7965D204" w14:textId="77777777" w:rsidR="00852474" w:rsidRPr="005A626D" w:rsidRDefault="00852474" w:rsidP="00852474">
      <w:pPr>
        <w:ind w:firstLineChars="200" w:firstLine="420"/>
        <w:rPr>
          <w:szCs w:val="21"/>
        </w:rPr>
      </w:pPr>
    </w:p>
    <w:p w14:paraId="5236E920" w14:textId="77777777" w:rsidR="00852474" w:rsidRPr="005A626D" w:rsidRDefault="00852474" w:rsidP="00852474">
      <w:pPr>
        <w:ind w:firstLineChars="200" w:firstLine="420"/>
        <w:rPr>
          <w:szCs w:val="21"/>
          <w:lang w:val="fr-FR"/>
        </w:rPr>
      </w:pPr>
      <w:r w:rsidRPr="005A626D">
        <w:rPr>
          <w:rFonts w:hint="eastAsia"/>
          <w:szCs w:val="21"/>
        </w:rPr>
        <w:t>//</w:t>
      </w:r>
      <w:r w:rsidRPr="005A626D">
        <w:rPr>
          <w:szCs w:val="21"/>
          <w:lang w:val="fr-FR"/>
        </w:rPr>
        <w:t>74HC02</w:t>
      </w:r>
      <w:r w:rsidRPr="005A626D">
        <w:rPr>
          <w:rFonts w:hint="eastAsia"/>
          <w:szCs w:val="21"/>
          <w:lang w:val="fr-FR"/>
        </w:rPr>
        <w:t>代码</w:t>
      </w:r>
      <w:r w:rsidRPr="005A626D">
        <w:rPr>
          <w:rFonts w:hint="eastAsia"/>
          <w:szCs w:val="21"/>
          <w:lang w:val="fr-FR"/>
        </w:rPr>
        <w:t>-</w:t>
      </w:r>
      <w:r w:rsidRPr="005A626D">
        <w:rPr>
          <w:rFonts w:hint="eastAsia"/>
          <w:szCs w:val="21"/>
          <w:lang w:val="fr-FR"/>
        </w:rPr>
        <w:t>或非</w:t>
      </w:r>
    </w:p>
    <w:p w14:paraId="1F9A4C44" w14:textId="1184DF41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31756BA0" wp14:editId="00AE96A5">
            <wp:extent cx="3980180" cy="1608455"/>
            <wp:effectExtent l="19050" t="0" r="1270" b="0"/>
            <wp:docPr id="28742113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3F9AA5" w14:textId="2BFADE00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Y4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74HC02</w:t>
      </w:r>
    </w:p>
    <w:p w14:paraId="7D6C85CC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755CCAF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19A2CDE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2B80B93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9A0F8D1" w14:textId="77777777" w:rsidR="00852474" w:rsidRPr="005A626D" w:rsidRDefault="00852474" w:rsidP="00852474">
      <w:pPr>
        <w:ind w:firstLineChars="200" w:firstLine="420"/>
        <w:rPr>
          <w:szCs w:val="21"/>
          <w:lang w:val="fr-FR"/>
        </w:rPr>
      </w:pPr>
    </w:p>
    <w:p w14:paraId="2F7651C7" w14:textId="77777777" w:rsidR="00852474" w:rsidRPr="005A626D" w:rsidRDefault="00852474" w:rsidP="00852474">
      <w:pPr>
        <w:ind w:firstLineChars="200" w:firstLine="420"/>
        <w:rPr>
          <w:szCs w:val="21"/>
          <w:lang w:val="fr-FR"/>
        </w:rPr>
      </w:pPr>
      <w:r w:rsidRPr="005A626D">
        <w:rPr>
          <w:rFonts w:hint="eastAsia"/>
          <w:szCs w:val="21"/>
          <w:lang w:val="fr-FR"/>
        </w:rPr>
        <w:t>//</w:t>
      </w:r>
      <w:r w:rsidRPr="005A626D">
        <w:rPr>
          <w:szCs w:val="21"/>
          <w:lang w:val="fr-FR"/>
        </w:rPr>
        <w:t>74HC02</w:t>
      </w:r>
      <w:r w:rsidRPr="005A626D">
        <w:rPr>
          <w:rFonts w:hint="eastAsia"/>
          <w:szCs w:val="21"/>
          <w:lang w:val="fr-FR"/>
        </w:rPr>
        <w:t>测试平台代码</w:t>
      </w:r>
    </w:p>
    <w:p w14:paraId="692C0FD7" w14:textId="29554598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475B93B6" wp14:editId="54A60060">
            <wp:extent cx="5759450" cy="2205355"/>
            <wp:effectExtent l="0" t="0" r="0" b="4445"/>
            <wp:docPr id="15033980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04054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Y4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74HC02</w:t>
      </w:r>
    </w:p>
    <w:p w14:paraId="5A688F0F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8451820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DBB7020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AC92FB3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337C915" w14:textId="77777777" w:rsidR="00852474" w:rsidRDefault="00852474" w:rsidP="00852474">
      <w:pPr>
        <w:ind w:firstLineChars="200" w:firstLine="420"/>
        <w:rPr>
          <w:szCs w:val="21"/>
          <w:lang w:val="fr-FR"/>
        </w:rPr>
      </w:pPr>
    </w:p>
    <w:p w14:paraId="4E2A0990" w14:textId="77777777" w:rsidR="00852474" w:rsidRPr="005A626D" w:rsidRDefault="00852474" w:rsidP="00852474">
      <w:pPr>
        <w:ind w:firstLineChars="200" w:firstLine="420"/>
        <w:rPr>
          <w:szCs w:val="21"/>
          <w:lang w:val="fr-FR"/>
        </w:rPr>
      </w:pPr>
    </w:p>
    <w:p w14:paraId="3DBDB879" w14:textId="77777777" w:rsidR="00852474" w:rsidRPr="005A626D" w:rsidRDefault="00852474" w:rsidP="00852474">
      <w:pPr>
        <w:ind w:firstLineChars="200" w:firstLine="420"/>
        <w:rPr>
          <w:szCs w:val="21"/>
          <w:lang w:val="fr-FR"/>
        </w:rPr>
      </w:pPr>
      <w:r w:rsidRPr="005A626D">
        <w:rPr>
          <w:rFonts w:hint="eastAsia"/>
          <w:szCs w:val="21"/>
          <w:lang w:val="fr-FR"/>
        </w:rPr>
        <w:t>//</w:t>
      </w:r>
      <w:r w:rsidRPr="005A626D">
        <w:rPr>
          <w:szCs w:val="21"/>
          <w:lang w:val="fr-FR"/>
        </w:rPr>
        <w:t>74HC04</w:t>
      </w:r>
      <w:r w:rsidRPr="005A626D">
        <w:rPr>
          <w:rFonts w:hint="eastAsia"/>
          <w:szCs w:val="21"/>
          <w:lang w:val="fr-FR"/>
        </w:rPr>
        <w:t>代码</w:t>
      </w:r>
      <w:r w:rsidRPr="005A626D">
        <w:rPr>
          <w:rFonts w:hint="eastAsia"/>
          <w:szCs w:val="21"/>
          <w:lang w:val="fr-FR"/>
        </w:rPr>
        <w:t>-</w:t>
      </w:r>
      <w:r w:rsidRPr="005A626D">
        <w:rPr>
          <w:rFonts w:hint="eastAsia"/>
          <w:szCs w:val="21"/>
          <w:lang w:val="fr-FR"/>
        </w:rPr>
        <w:t>非</w:t>
      </w:r>
    </w:p>
    <w:p w14:paraId="325AC7A9" w14:textId="227BA9C2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D2C3DC2" wp14:editId="254A23DB">
            <wp:extent cx="3980180" cy="1608455"/>
            <wp:effectExtent l="19050" t="0" r="1270" b="0"/>
            <wp:docPr id="47505408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EEA531" w14:textId="205DAA1E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Y6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74HC04</w:t>
      </w:r>
    </w:p>
    <w:p w14:paraId="5FAA5FB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62771C3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243FDBC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56A0278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EED8206" w14:textId="77777777" w:rsidR="00852474" w:rsidRDefault="00852474" w:rsidP="00852474">
      <w:pPr>
        <w:ind w:firstLineChars="200" w:firstLine="420"/>
        <w:rPr>
          <w:szCs w:val="21"/>
          <w:lang w:val="fr-FR"/>
        </w:rPr>
      </w:pPr>
    </w:p>
    <w:p w14:paraId="18A1DE26" w14:textId="77777777" w:rsidR="00852474" w:rsidRPr="005A626D" w:rsidRDefault="00852474" w:rsidP="00852474">
      <w:pPr>
        <w:ind w:firstLineChars="200" w:firstLine="420"/>
        <w:rPr>
          <w:szCs w:val="21"/>
          <w:lang w:val="fr-FR"/>
        </w:rPr>
      </w:pPr>
    </w:p>
    <w:p w14:paraId="14D4139A" w14:textId="77777777" w:rsidR="00852474" w:rsidRPr="005A626D" w:rsidRDefault="00852474" w:rsidP="00852474">
      <w:pPr>
        <w:ind w:firstLineChars="200" w:firstLine="420"/>
        <w:rPr>
          <w:szCs w:val="21"/>
          <w:lang w:val="fr-FR"/>
        </w:rPr>
      </w:pPr>
      <w:r w:rsidRPr="005A626D">
        <w:rPr>
          <w:rFonts w:hint="eastAsia"/>
          <w:szCs w:val="21"/>
          <w:lang w:val="fr-FR"/>
        </w:rPr>
        <w:t>//</w:t>
      </w:r>
      <w:r w:rsidRPr="005A626D">
        <w:rPr>
          <w:szCs w:val="21"/>
          <w:lang w:val="fr-FR"/>
        </w:rPr>
        <w:t>74HC04</w:t>
      </w:r>
      <w:r w:rsidRPr="005A626D">
        <w:rPr>
          <w:rFonts w:hint="eastAsia"/>
          <w:szCs w:val="21"/>
          <w:lang w:val="fr-FR"/>
        </w:rPr>
        <w:t>测试平台代码</w:t>
      </w:r>
    </w:p>
    <w:p w14:paraId="2700AC7A" w14:textId="7F695583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7027F59" wp14:editId="48CFA884">
            <wp:extent cx="5759450" cy="2205355"/>
            <wp:effectExtent l="0" t="0" r="0" b="4445"/>
            <wp:docPr id="28381923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9F1ADF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Y6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74HC04</w:t>
      </w:r>
    </w:p>
    <w:p w14:paraId="5FE57A44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1907A85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EB8DE71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53A4947" w14:textId="77777777" w:rsidR="00852474" w:rsidRPr="005A626D" w:rsidRDefault="00852474" w:rsidP="00852474">
      <w:pPr>
        <w:ind w:firstLineChars="200" w:firstLine="420"/>
        <w:rPr>
          <w:szCs w:val="21"/>
          <w:lang w:val="fr-FR"/>
        </w:rPr>
      </w:pPr>
    </w:p>
    <w:p w14:paraId="1819FEED" w14:textId="77777777" w:rsidR="00852474" w:rsidRPr="005A626D" w:rsidRDefault="00852474" w:rsidP="00852474">
      <w:pPr>
        <w:ind w:firstLineChars="200" w:firstLine="420"/>
        <w:rPr>
          <w:szCs w:val="21"/>
        </w:rPr>
      </w:pPr>
      <w:r w:rsidRPr="005A626D">
        <w:rPr>
          <w:rFonts w:hint="eastAsia"/>
          <w:szCs w:val="21"/>
          <w:lang w:val="fr-FR"/>
        </w:rPr>
        <w:t>//</w:t>
      </w:r>
      <w:r w:rsidRPr="005A626D">
        <w:rPr>
          <w:szCs w:val="21"/>
        </w:rPr>
        <w:t>74HC08</w:t>
      </w:r>
      <w:r w:rsidRPr="005A626D">
        <w:rPr>
          <w:rFonts w:hint="eastAsia"/>
          <w:szCs w:val="21"/>
        </w:rPr>
        <w:t>代码</w:t>
      </w:r>
      <w:r w:rsidRPr="005A626D">
        <w:rPr>
          <w:rFonts w:hint="eastAsia"/>
          <w:szCs w:val="21"/>
        </w:rPr>
        <w:t>-</w:t>
      </w:r>
      <w:r w:rsidRPr="005A626D">
        <w:rPr>
          <w:rFonts w:hint="eastAsia"/>
          <w:szCs w:val="21"/>
        </w:rPr>
        <w:t>与</w:t>
      </w:r>
    </w:p>
    <w:p w14:paraId="385588ED" w14:textId="71FCFF92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11E57ABB" wp14:editId="2BA2009F">
            <wp:extent cx="3980180" cy="1608455"/>
            <wp:effectExtent l="19050" t="0" r="1270" b="0"/>
            <wp:docPr id="206579350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72BE7B" w14:textId="1837D185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Y1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74HC08</w:t>
      </w:r>
    </w:p>
    <w:p w14:paraId="010256B2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1C48E41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C92382A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081A5C9" w14:textId="77777777" w:rsidR="00852474" w:rsidRPr="005A626D" w:rsidRDefault="00852474" w:rsidP="00852474">
      <w:pPr>
        <w:ind w:firstLineChars="200" w:firstLine="420"/>
        <w:rPr>
          <w:szCs w:val="21"/>
        </w:rPr>
      </w:pPr>
    </w:p>
    <w:p w14:paraId="58C1D3AE" w14:textId="77777777" w:rsidR="00852474" w:rsidRPr="005A626D" w:rsidRDefault="00852474" w:rsidP="00852474">
      <w:pPr>
        <w:ind w:firstLineChars="200" w:firstLine="420"/>
        <w:rPr>
          <w:szCs w:val="21"/>
        </w:rPr>
      </w:pPr>
      <w:r w:rsidRPr="005A626D">
        <w:rPr>
          <w:rFonts w:hint="eastAsia"/>
          <w:szCs w:val="21"/>
        </w:rPr>
        <w:t>//</w:t>
      </w:r>
      <w:r w:rsidRPr="005A626D">
        <w:rPr>
          <w:szCs w:val="21"/>
        </w:rPr>
        <w:t>74HC08</w:t>
      </w:r>
      <w:r w:rsidRPr="005A626D">
        <w:rPr>
          <w:rFonts w:hint="eastAsia"/>
          <w:szCs w:val="21"/>
        </w:rPr>
        <w:t>测试平台代码</w:t>
      </w:r>
    </w:p>
    <w:p w14:paraId="757626F8" w14:textId="6180B913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249080A" wp14:editId="402CBF99">
            <wp:extent cx="5759450" cy="2205355"/>
            <wp:effectExtent l="0" t="0" r="0" b="4445"/>
            <wp:docPr id="2670502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283B1A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Y1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74HC08</w:t>
      </w:r>
    </w:p>
    <w:p w14:paraId="50C1F0E1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B42BA16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9E9A960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4137102" w14:textId="77777777" w:rsidR="00852474" w:rsidRDefault="00852474" w:rsidP="00852474">
      <w:pPr>
        <w:ind w:firstLineChars="200" w:firstLine="420"/>
        <w:rPr>
          <w:szCs w:val="21"/>
        </w:rPr>
      </w:pPr>
    </w:p>
    <w:p w14:paraId="58E34F37" w14:textId="77777777" w:rsidR="00852474" w:rsidRPr="005A626D" w:rsidRDefault="00852474" w:rsidP="00852474">
      <w:pPr>
        <w:ind w:firstLineChars="200" w:firstLine="420"/>
        <w:rPr>
          <w:szCs w:val="21"/>
        </w:rPr>
      </w:pPr>
    </w:p>
    <w:p w14:paraId="2362C3A1" w14:textId="77777777" w:rsidR="00852474" w:rsidRPr="005A626D" w:rsidRDefault="00852474" w:rsidP="00852474">
      <w:pPr>
        <w:ind w:firstLineChars="200" w:firstLine="420"/>
        <w:rPr>
          <w:szCs w:val="21"/>
        </w:rPr>
      </w:pPr>
      <w:r w:rsidRPr="005A626D">
        <w:rPr>
          <w:rFonts w:hint="eastAsia"/>
          <w:szCs w:val="21"/>
        </w:rPr>
        <w:t>//</w:t>
      </w:r>
      <w:r w:rsidRPr="005A626D">
        <w:rPr>
          <w:szCs w:val="21"/>
        </w:rPr>
        <w:t>74HC32</w:t>
      </w:r>
      <w:r w:rsidRPr="005A626D">
        <w:rPr>
          <w:rFonts w:hint="eastAsia"/>
          <w:szCs w:val="21"/>
        </w:rPr>
        <w:t>代码</w:t>
      </w:r>
      <w:r w:rsidRPr="005A626D">
        <w:rPr>
          <w:rFonts w:hint="eastAsia"/>
          <w:szCs w:val="21"/>
        </w:rPr>
        <w:t>-</w:t>
      </w:r>
      <w:r w:rsidRPr="005A626D">
        <w:rPr>
          <w:rFonts w:hint="eastAsia"/>
          <w:szCs w:val="21"/>
        </w:rPr>
        <w:t>或</w:t>
      </w:r>
    </w:p>
    <w:p w14:paraId="1EF7B861" w14:textId="5C0ECEFB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275467" wp14:editId="62DDD413">
            <wp:extent cx="3980180" cy="1608455"/>
            <wp:effectExtent l="19050" t="0" r="1270" b="0"/>
            <wp:docPr id="169742852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692041" w14:textId="79B3B029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Y3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74HC32</w:t>
      </w:r>
    </w:p>
    <w:p w14:paraId="7C072E3C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A859EB8" w14:textId="77777777" w:rsidR="00852474" w:rsidRPr="005A626D" w:rsidRDefault="00852474" w:rsidP="00852474">
      <w:pPr>
        <w:ind w:firstLineChars="200" w:firstLine="420"/>
        <w:rPr>
          <w:szCs w:val="21"/>
        </w:rPr>
      </w:pPr>
    </w:p>
    <w:p w14:paraId="3326DA7A" w14:textId="77777777" w:rsidR="00852474" w:rsidRPr="005A626D" w:rsidRDefault="00852474" w:rsidP="00852474">
      <w:pPr>
        <w:ind w:firstLineChars="200" w:firstLine="420"/>
        <w:rPr>
          <w:szCs w:val="21"/>
        </w:rPr>
      </w:pPr>
      <w:r w:rsidRPr="005A626D">
        <w:rPr>
          <w:rFonts w:hint="eastAsia"/>
          <w:szCs w:val="21"/>
        </w:rPr>
        <w:t>//</w:t>
      </w:r>
      <w:r w:rsidRPr="005A626D">
        <w:rPr>
          <w:szCs w:val="21"/>
        </w:rPr>
        <w:t>74HC32</w:t>
      </w:r>
      <w:r w:rsidRPr="005A626D">
        <w:rPr>
          <w:rFonts w:hint="eastAsia"/>
          <w:szCs w:val="21"/>
        </w:rPr>
        <w:t>测试平台代码</w:t>
      </w:r>
    </w:p>
    <w:p w14:paraId="749847CB" w14:textId="0FBF2002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23BB4E2" wp14:editId="41341E80">
            <wp:extent cx="5759450" cy="2205355"/>
            <wp:effectExtent l="0" t="0" r="0" b="4445"/>
            <wp:docPr id="4003463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34AA12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Y3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74HC32</w:t>
      </w:r>
    </w:p>
    <w:p w14:paraId="11072FE9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BC5A62E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88516D1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4C91D2E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2712B9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AA28E21" w14:textId="77777777" w:rsidR="00852474" w:rsidRDefault="00852474" w:rsidP="00852474">
      <w:pPr>
        <w:ind w:firstLineChars="200" w:firstLine="420"/>
        <w:rPr>
          <w:szCs w:val="21"/>
        </w:rPr>
      </w:pPr>
    </w:p>
    <w:p w14:paraId="79338A5C" w14:textId="77777777" w:rsidR="00852474" w:rsidRPr="005A626D" w:rsidRDefault="00852474" w:rsidP="00852474">
      <w:pPr>
        <w:ind w:firstLineChars="200" w:firstLine="420"/>
        <w:rPr>
          <w:szCs w:val="21"/>
        </w:rPr>
      </w:pPr>
    </w:p>
    <w:p w14:paraId="494FEDB9" w14:textId="77777777" w:rsidR="00852474" w:rsidRPr="005A626D" w:rsidRDefault="00852474" w:rsidP="00852474">
      <w:pPr>
        <w:ind w:firstLineChars="200" w:firstLine="420"/>
        <w:rPr>
          <w:szCs w:val="21"/>
        </w:rPr>
      </w:pPr>
      <w:r w:rsidRPr="005A626D">
        <w:rPr>
          <w:rFonts w:hint="eastAsia"/>
          <w:szCs w:val="21"/>
        </w:rPr>
        <w:t>//</w:t>
      </w:r>
      <w:r w:rsidRPr="005A626D">
        <w:rPr>
          <w:szCs w:val="21"/>
        </w:rPr>
        <w:t>74HC86</w:t>
      </w:r>
      <w:r w:rsidRPr="005A626D">
        <w:rPr>
          <w:rFonts w:hint="eastAsia"/>
          <w:szCs w:val="21"/>
        </w:rPr>
        <w:t>代码</w:t>
      </w:r>
      <w:r w:rsidRPr="005A626D">
        <w:rPr>
          <w:rFonts w:hint="eastAsia"/>
          <w:szCs w:val="21"/>
        </w:rPr>
        <w:t>-</w:t>
      </w:r>
      <w:r w:rsidRPr="005A626D">
        <w:rPr>
          <w:rFonts w:hint="eastAsia"/>
          <w:szCs w:val="21"/>
        </w:rPr>
        <w:t>异或</w:t>
      </w:r>
    </w:p>
    <w:p w14:paraId="1A5FA741" w14:textId="55290AAF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28BB078" wp14:editId="63FDBDB7">
            <wp:extent cx="3980180" cy="1608455"/>
            <wp:effectExtent l="19050" t="0" r="1270" b="0"/>
            <wp:docPr id="1248326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E2A312" w14:textId="3523E9D0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Y5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54HC86</w:t>
      </w:r>
    </w:p>
    <w:p w14:paraId="62A0224E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451054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344EADC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5F2C0E2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CDE5219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8008B89" w14:textId="77777777" w:rsidR="00852474" w:rsidRDefault="00852474" w:rsidP="00852474">
      <w:pPr>
        <w:ind w:firstLineChars="200" w:firstLine="420"/>
        <w:rPr>
          <w:szCs w:val="21"/>
        </w:rPr>
      </w:pPr>
    </w:p>
    <w:p w14:paraId="37F5C363" w14:textId="77777777" w:rsidR="00852474" w:rsidRPr="005A626D" w:rsidRDefault="00852474" w:rsidP="00852474">
      <w:pPr>
        <w:ind w:firstLineChars="200" w:firstLine="420"/>
        <w:rPr>
          <w:szCs w:val="21"/>
        </w:rPr>
      </w:pPr>
    </w:p>
    <w:p w14:paraId="6A5584C7" w14:textId="77777777" w:rsidR="00852474" w:rsidRPr="005A626D" w:rsidRDefault="00852474" w:rsidP="00852474">
      <w:pPr>
        <w:ind w:firstLineChars="200" w:firstLine="420"/>
        <w:rPr>
          <w:szCs w:val="21"/>
        </w:rPr>
      </w:pPr>
      <w:r w:rsidRPr="005A626D">
        <w:rPr>
          <w:rFonts w:hint="eastAsia"/>
          <w:szCs w:val="21"/>
        </w:rPr>
        <w:t>//</w:t>
      </w:r>
      <w:r w:rsidRPr="005A626D">
        <w:rPr>
          <w:szCs w:val="21"/>
        </w:rPr>
        <w:t>74HC86</w:t>
      </w:r>
      <w:r w:rsidRPr="005A626D">
        <w:rPr>
          <w:rFonts w:hint="eastAsia"/>
          <w:szCs w:val="21"/>
        </w:rPr>
        <w:t>测试平台代码</w:t>
      </w:r>
    </w:p>
    <w:p w14:paraId="6DD3C1FF" w14:textId="0782F323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45B64900" wp14:editId="4B079B21">
            <wp:extent cx="5759450" cy="2205355"/>
            <wp:effectExtent l="0" t="0" r="0" b="4445"/>
            <wp:docPr id="197984184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9A8381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rFonts w:hint="eastAsia"/>
          <w:szCs w:val="21"/>
        </w:rPr>
        <w:t>Y5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54HC86</w:t>
      </w:r>
    </w:p>
    <w:p w14:paraId="6FC64F91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1"/>
        </w:rPr>
      </w:pPr>
    </w:p>
    <w:p w14:paraId="25E7584D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1"/>
        </w:rPr>
      </w:pPr>
    </w:p>
    <w:p w14:paraId="373347B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1"/>
        </w:rPr>
      </w:pPr>
    </w:p>
    <w:p w14:paraId="4553AEE5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669587D" w14:textId="77777777" w:rsidR="00852474" w:rsidRDefault="00852474" w:rsidP="00852474">
      <w:pPr>
        <w:ind w:firstLineChars="200" w:firstLine="420"/>
        <w:rPr>
          <w:szCs w:val="21"/>
        </w:rPr>
      </w:pPr>
    </w:p>
    <w:p w14:paraId="02749053" w14:textId="77777777" w:rsidR="00852474" w:rsidRPr="005A626D" w:rsidRDefault="00852474" w:rsidP="00852474">
      <w:pPr>
        <w:ind w:firstLineChars="200" w:firstLine="420"/>
        <w:rPr>
          <w:szCs w:val="21"/>
        </w:rPr>
      </w:pPr>
    </w:p>
    <w:p w14:paraId="1A1A40AD" w14:textId="77777777" w:rsidR="00A83859" w:rsidRPr="005A626D" w:rsidRDefault="00A83859" w:rsidP="00A83859">
      <w:pPr>
        <w:ind w:firstLineChars="200" w:firstLine="420"/>
        <w:rPr>
          <w:szCs w:val="21"/>
        </w:rPr>
      </w:pPr>
    </w:p>
    <w:p w14:paraId="7C2FF47A" w14:textId="77777777" w:rsidR="00A83859" w:rsidRDefault="00A83859" w:rsidP="00A83859">
      <w:pPr>
        <w:ind w:firstLineChars="200" w:firstLine="480"/>
        <w:rPr>
          <w:sz w:val="24"/>
        </w:rPr>
      </w:pPr>
    </w:p>
    <w:p w14:paraId="56C2DF09" w14:textId="77777777" w:rsidR="00536A16" w:rsidRDefault="00536A16" w:rsidP="00A83859">
      <w:pPr>
        <w:ind w:firstLineChars="200" w:firstLine="480"/>
        <w:rPr>
          <w:sz w:val="24"/>
        </w:rPr>
      </w:pPr>
    </w:p>
    <w:p w14:paraId="0CF339B5" w14:textId="77777777" w:rsidR="00536A16" w:rsidRDefault="00536A16" w:rsidP="00A83859">
      <w:pPr>
        <w:ind w:firstLineChars="200" w:firstLine="480"/>
        <w:rPr>
          <w:sz w:val="24"/>
        </w:rPr>
      </w:pPr>
    </w:p>
    <w:p w14:paraId="69F99BA2" w14:textId="77777777" w:rsidR="00536A16" w:rsidRDefault="00536A16" w:rsidP="00A83859">
      <w:pPr>
        <w:ind w:firstLineChars="200" w:firstLine="480"/>
        <w:rPr>
          <w:sz w:val="24"/>
        </w:rPr>
      </w:pPr>
    </w:p>
    <w:p w14:paraId="27D48F9D" w14:textId="77777777" w:rsidR="00536A16" w:rsidRDefault="00536A16" w:rsidP="00A83859">
      <w:pPr>
        <w:ind w:firstLineChars="200" w:firstLine="480"/>
        <w:rPr>
          <w:sz w:val="24"/>
        </w:rPr>
      </w:pPr>
    </w:p>
    <w:p w14:paraId="209633E2" w14:textId="77777777" w:rsidR="00536A16" w:rsidRDefault="00536A16" w:rsidP="00A83859">
      <w:pPr>
        <w:ind w:firstLineChars="200" w:firstLine="480"/>
        <w:rPr>
          <w:sz w:val="24"/>
        </w:rPr>
      </w:pPr>
    </w:p>
    <w:p w14:paraId="3D512145" w14:textId="77777777" w:rsidR="00536A16" w:rsidRDefault="00536A16" w:rsidP="00A83859">
      <w:pPr>
        <w:ind w:firstLineChars="200" w:firstLine="480"/>
        <w:rPr>
          <w:sz w:val="24"/>
        </w:rPr>
      </w:pPr>
    </w:p>
    <w:p w14:paraId="6C76286F" w14:textId="77777777" w:rsidR="00536A16" w:rsidRDefault="00536A16" w:rsidP="00A83859">
      <w:pPr>
        <w:ind w:firstLineChars="200" w:firstLine="480"/>
        <w:rPr>
          <w:sz w:val="24"/>
        </w:rPr>
      </w:pPr>
    </w:p>
    <w:p w14:paraId="0BFA1866" w14:textId="77777777" w:rsidR="00536A16" w:rsidRDefault="00536A16" w:rsidP="00A83859">
      <w:pPr>
        <w:ind w:firstLineChars="200" w:firstLine="480"/>
        <w:rPr>
          <w:sz w:val="24"/>
        </w:rPr>
      </w:pPr>
    </w:p>
    <w:p w14:paraId="1486AE17" w14:textId="77777777" w:rsidR="00536A16" w:rsidRDefault="00536A16" w:rsidP="00A83859">
      <w:pPr>
        <w:ind w:firstLineChars="200" w:firstLine="480"/>
        <w:rPr>
          <w:sz w:val="24"/>
        </w:rPr>
      </w:pPr>
    </w:p>
    <w:p w14:paraId="0DD16234" w14:textId="77777777" w:rsidR="00536A16" w:rsidRDefault="00536A16" w:rsidP="00A83859">
      <w:pPr>
        <w:ind w:firstLineChars="200" w:firstLine="480"/>
        <w:rPr>
          <w:sz w:val="24"/>
        </w:rPr>
      </w:pPr>
    </w:p>
    <w:p w14:paraId="34B1210F" w14:textId="77777777" w:rsidR="00536A16" w:rsidRDefault="00536A16" w:rsidP="00A83859">
      <w:pPr>
        <w:ind w:firstLineChars="200" w:firstLine="480"/>
        <w:rPr>
          <w:sz w:val="24"/>
        </w:rPr>
      </w:pPr>
    </w:p>
    <w:p w14:paraId="0A4E10D2" w14:textId="77777777" w:rsidR="00536A16" w:rsidRDefault="00536A16" w:rsidP="00A83859">
      <w:pPr>
        <w:ind w:firstLineChars="200" w:firstLine="480"/>
        <w:rPr>
          <w:sz w:val="24"/>
        </w:rPr>
      </w:pPr>
    </w:p>
    <w:p w14:paraId="6FE80FFE" w14:textId="77777777" w:rsidR="00536A16" w:rsidRDefault="00536A16" w:rsidP="00A83859">
      <w:pPr>
        <w:ind w:firstLineChars="200" w:firstLine="480"/>
        <w:rPr>
          <w:sz w:val="24"/>
        </w:rPr>
      </w:pPr>
    </w:p>
    <w:p w14:paraId="34BA7CF5" w14:textId="77777777" w:rsidR="00536A16" w:rsidRDefault="00536A16" w:rsidP="00A83859">
      <w:pPr>
        <w:ind w:firstLineChars="200" w:firstLine="480"/>
        <w:rPr>
          <w:sz w:val="24"/>
        </w:rPr>
      </w:pPr>
    </w:p>
    <w:p w14:paraId="0994CB61" w14:textId="77777777" w:rsidR="00E954CF" w:rsidRDefault="00E954CF" w:rsidP="00A83859">
      <w:pPr>
        <w:ind w:firstLineChars="200" w:firstLine="480"/>
        <w:rPr>
          <w:sz w:val="24"/>
        </w:rPr>
      </w:pPr>
    </w:p>
    <w:p w14:paraId="566D6D35" w14:textId="77777777" w:rsidR="00E954CF" w:rsidRDefault="00E954CF" w:rsidP="00A83859">
      <w:pPr>
        <w:ind w:firstLineChars="200" w:firstLine="480"/>
        <w:rPr>
          <w:sz w:val="24"/>
        </w:rPr>
      </w:pPr>
    </w:p>
    <w:p w14:paraId="02C18043" w14:textId="77777777" w:rsidR="00E954CF" w:rsidRDefault="00E954CF" w:rsidP="00A83859">
      <w:pPr>
        <w:ind w:firstLineChars="200" w:firstLine="480"/>
        <w:rPr>
          <w:sz w:val="24"/>
        </w:rPr>
      </w:pPr>
    </w:p>
    <w:p w14:paraId="71589C3E" w14:textId="77777777" w:rsidR="00536A16" w:rsidRDefault="00536A16" w:rsidP="00A83859">
      <w:pPr>
        <w:ind w:firstLineChars="200" w:firstLine="480"/>
        <w:rPr>
          <w:sz w:val="24"/>
        </w:rPr>
      </w:pPr>
    </w:p>
    <w:p w14:paraId="40567265" w14:textId="77777777" w:rsidR="00852474" w:rsidRPr="009759FB" w:rsidRDefault="00852474" w:rsidP="00852474">
      <w:pPr>
        <w:pStyle w:val="1"/>
      </w:pPr>
      <w:r w:rsidRPr="009759FB">
        <w:rPr>
          <w:rFonts w:hint="eastAsia"/>
        </w:rPr>
        <w:lastRenderedPageBreak/>
        <w:t>实验</w:t>
      </w:r>
      <w:r>
        <w:rPr>
          <w:rFonts w:hint="eastAsia"/>
        </w:rPr>
        <w:t>六</w:t>
      </w:r>
      <w:r w:rsidRPr="00F631F7">
        <w:rPr>
          <w:rFonts w:hint="eastAsia"/>
        </w:rPr>
        <w:t>基于</w:t>
      </w:r>
      <w:r>
        <w:t>EDA</w:t>
      </w:r>
      <w:r>
        <w:rPr>
          <w:rFonts w:hint="eastAsia"/>
        </w:rPr>
        <w:t>工具</w:t>
      </w:r>
      <w:r w:rsidRPr="00F631F7">
        <w:rPr>
          <w:rFonts w:hint="eastAsia"/>
        </w:rPr>
        <w:t>的数字逻辑实验——</w:t>
      </w:r>
      <w:r w:rsidRPr="00FE1EDA">
        <w:rPr>
          <w:rFonts w:hint="eastAsia"/>
        </w:rPr>
        <w:t>现代组合</w:t>
      </w:r>
      <w:r>
        <w:rPr>
          <w:rFonts w:hint="eastAsia"/>
        </w:rPr>
        <w:t>逻辑</w:t>
      </w:r>
      <w:r w:rsidRPr="00FE1EDA">
        <w:rPr>
          <w:rFonts w:hint="eastAsia"/>
        </w:rPr>
        <w:t>电路</w:t>
      </w:r>
      <w:r w:rsidRPr="006C0DEB">
        <w:rPr>
          <w:rFonts w:hint="eastAsia"/>
        </w:rPr>
        <w:t>（</w:t>
      </w:r>
      <w:r>
        <w:t>6</w:t>
      </w:r>
      <w:r w:rsidRPr="006C0DEB">
        <w:rPr>
          <w:rFonts w:hint="eastAsia"/>
        </w:rPr>
        <w:t>学时）</w:t>
      </w:r>
    </w:p>
    <w:p w14:paraId="4F6F6209" w14:textId="77777777" w:rsidR="00852474" w:rsidRPr="009759FB" w:rsidRDefault="00852474" w:rsidP="00852474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FE1EDA">
        <w:rPr>
          <w:rFonts w:ascii="华文仿宋" w:eastAsia="华文仿宋" w:hAnsi="华文仿宋" w:hint="eastAsia"/>
          <w:sz w:val="28"/>
        </w:rPr>
        <w:t>1</w:t>
      </w:r>
      <w:r>
        <w:rPr>
          <w:rFonts w:ascii="华文仿宋" w:eastAsia="华文仿宋" w:hAnsi="华文仿宋" w:hint="eastAsia"/>
          <w:sz w:val="28"/>
        </w:rPr>
        <w:t>-6</w:t>
      </w:r>
      <w:r>
        <w:rPr>
          <w:rFonts w:ascii="华文仿宋" w:eastAsia="华文仿宋" w:hAnsi="华文仿宋"/>
          <w:sz w:val="28"/>
        </w:rPr>
        <w:t>.</w:t>
      </w:r>
      <w:r w:rsidRPr="00FE1EDA">
        <w:rPr>
          <w:rFonts w:ascii="华文仿宋" w:eastAsia="华文仿宋" w:hAnsi="华文仿宋" w:hint="eastAsia"/>
          <w:sz w:val="28"/>
        </w:rPr>
        <w:t xml:space="preserve">  用EDA设计仿真组合逻辑电路</w:t>
      </w:r>
      <w:r>
        <w:rPr>
          <w:rFonts w:ascii="华文仿宋" w:eastAsia="华文仿宋" w:hAnsi="华文仿宋" w:hint="eastAsia"/>
          <w:sz w:val="28"/>
        </w:rPr>
        <w:t>中裁判表决电路、交通灯故障检测电路、</w:t>
      </w:r>
      <w:r w:rsidRPr="00FE1EDA">
        <w:rPr>
          <w:rFonts w:ascii="华文仿宋" w:eastAsia="华文仿宋" w:hAnsi="华文仿宋" w:hint="eastAsia"/>
          <w:sz w:val="28"/>
        </w:rPr>
        <w:t>74HC148、74HC138、74HC153、74HC85</w:t>
      </w:r>
      <w:r>
        <w:rPr>
          <w:rFonts w:ascii="华文仿宋" w:eastAsia="华文仿宋" w:hAnsi="华文仿宋" w:hint="eastAsia"/>
          <w:sz w:val="28"/>
        </w:rPr>
        <w:t>、74HC283、74HC4511，</w:t>
      </w:r>
      <w:r w:rsidRPr="00FE1EDA">
        <w:rPr>
          <w:rFonts w:ascii="华文仿宋" w:eastAsia="华文仿宋" w:hAnsi="华文仿宋" w:hint="eastAsia"/>
          <w:sz w:val="28"/>
        </w:rPr>
        <w:t>并烧录验证</w:t>
      </w:r>
    </w:p>
    <w:p w14:paraId="7F10C8D6" w14:textId="77777777" w:rsidR="00852474" w:rsidRPr="00C02B0E" w:rsidRDefault="00852474" w:rsidP="00852474">
      <w:pPr>
        <w:pStyle w:val="2"/>
        <w:spacing w:before="156" w:after="156"/>
        <w:rPr>
          <w:rFonts w:ascii="Times New Roman" w:hAnsi="Times New Roman"/>
        </w:rPr>
      </w:pPr>
      <w:r>
        <w:rPr>
          <w:rFonts w:ascii="Times New Roman" w:hAnsi="Times New Roman" w:hint="eastAsia"/>
        </w:rPr>
        <w:t>组合</w:t>
      </w:r>
      <w:r w:rsidRPr="00C02B0E">
        <w:rPr>
          <w:rFonts w:ascii="Times New Roman" w:hAnsi="Times New Roman" w:hint="eastAsia"/>
        </w:rPr>
        <w:t>逻辑电路</w:t>
      </w:r>
    </w:p>
    <w:p w14:paraId="41F5A437" w14:textId="77777777" w:rsidR="00852474" w:rsidRPr="00CC324E" w:rsidRDefault="00852474" w:rsidP="00852474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一、实验目的</w:t>
      </w:r>
    </w:p>
    <w:p w14:paraId="07A9B02B" w14:textId="77777777" w:rsidR="00852474" w:rsidRPr="00554E3B" w:rsidRDefault="00852474" w:rsidP="00852474">
      <w:pPr>
        <w:ind w:firstLineChars="200" w:firstLine="480"/>
        <w:rPr>
          <w:sz w:val="24"/>
        </w:rPr>
      </w:pPr>
      <w:r w:rsidRPr="00554E3B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了解基于</w:t>
      </w:r>
      <w:r w:rsidRPr="00554E3B">
        <w:rPr>
          <w:sz w:val="24"/>
        </w:rPr>
        <w:t>Verilog</w:t>
      </w:r>
      <w:r w:rsidRPr="00554E3B">
        <w:rPr>
          <w:rFonts w:hint="eastAsia"/>
          <w:sz w:val="24"/>
        </w:rPr>
        <w:t>的组合逻辑电路的设计及其验证。</w:t>
      </w:r>
    </w:p>
    <w:p w14:paraId="13D82177" w14:textId="77777777" w:rsidR="00852474" w:rsidRDefault="00852474" w:rsidP="00852474">
      <w:pPr>
        <w:ind w:firstLineChars="200" w:firstLine="480"/>
        <w:rPr>
          <w:sz w:val="24"/>
        </w:rPr>
      </w:pPr>
      <w:r w:rsidRPr="00554E3B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熟悉利用</w:t>
      </w:r>
      <w:r w:rsidRPr="00554E3B">
        <w:rPr>
          <w:sz w:val="24"/>
        </w:rPr>
        <w:t>EDA</w:t>
      </w:r>
      <w:r w:rsidRPr="00554E3B">
        <w:rPr>
          <w:rFonts w:hint="eastAsia"/>
          <w:sz w:val="24"/>
        </w:rPr>
        <w:t>工具进行设计及仿真的流程。</w:t>
      </w:r>
    </w:p>
    <w:p w14:paraId="65887C6A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熟悉实验箱的使用和程序下载</w:t>
      </w:r>
      <w:r>
        <w:rPr>
          <w:rFonts w:hint="eastAsia"/>
          <w:sz w:val="24"/>
        </w:rPr>
        <w:t>（烧录）</w:t>
      </w:r>
      <w:r w:rsidRPr="006E76CF">
        <w:rPr>
          <w:rFonts w:hint="eastAsia"/>
          <w:sz w:val="24"/>
        </w:rPr>
        <w:t>及测试的方法。</w:t>
      </w:r>
    </w:p>
    <w:p w14:paraId="4019D276" w14:textId="77777777" w:rsidR="00852474" w:rsidRPr="006E76CF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、学习裁判表决电路、交通灯故障检测电路的</w:t>
      </w:r>
      <w:r>
        <w:rPr>
          <w:rFonts w:hint="eastAsia"/>
          <w:sz w:val="24"/>
        </w:rPr>
        <w:t>VerilogHDL</w:t>
      </w:r>
      <w:r>
        <w:rPr>
          <w:rFonts w:hint="eastAsia"/>
          <w:sz w:val="24"/>
        </w:rPr>
        <w:t>设计方法。</w:t>
      </w:r>
    </w:p>
    <w:p w14:paraId="39ABDE8C" w14:textId="77777777" w:rsidR="00852474" w:rsidRPr="00554E3B" w:rsidRDefault="00852474" w:rsidP="00852474">
      <w:pPr>
        <w:ind w:firstLineChars="200" w:firstLine="480"/>
        <w:rPr>
          <w:sz w:val="24"/>
        </w:rPr>
      </w:pPr>
      <w:r>
        <w:rPr>
          <w:sz w:val="24"/>
        </w:rPr>
        <w:t>5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学习针对实际组合逻辑电路芯片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148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138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153</w:t>
      </w:r>
      <w:r w:rsidRPr="00554E3B">
        <w:rPr>
          <w:rFonts w:hint="eastAsia"/>
          <w:sz w:val="24"/>
        </w:rPr>
        <w:t>、</w:t>
      </w:r>
      <w:r w:rsidRPr="00554E3B">
        <w:rPr>
          <w:sz w:val="24"/>
        </w:rPr>
        <w:t>74HC</w:t>
      </w:r>
      <w:r w:rsidRPr="00554E3B">
        <w:rPr>
          <w:rFonts w:hint="eastAsia"/>
          <w:sz w:val="24"/>
        </w:rPr>
        <w:t>85</w:t>
      </w:r>
      <w:r w:rsidRPr="00A4068B">
        <w:rPr>
          <w:rFonts w:hint="eastAsia"/>
          <w:sz w:val="24"/>
        </w:rPr>
        <w:t>、</w:t>
      </w:r>
      <w:r w:rsidRPr="00A4068B">
        <w:rPr>
          <w:rFonts w:hint="eastAsia"/>
          <w:sz w:val="24"/>
        </w:rPr>
        <w:t>74HC283</w:t>
      </w:r>
      <w:r w:rsidRPr="00A4068B">
        <w:rPr>
          <w:rFonts w:hint="eastAsia"/>
          <w:sz w:val="24"/>
        </w:rPr>
        <w:t>、</w:t>
      </w:r>
      <w:r w:rsidRPr="00A4068B">
        <w:rPr>
          <w:rFonts w:hint="eastAsia"/>
          <w:sz w:val="24"/>
        </w:rPr>
        <w:t>74HC4511</w:t>
      </w:r>
      <w:r w:rsidRPr="00554E3B">
        <w:rPr>
          <w:rFonts w:hint="eastAsia"/>
          <w:sz w:val="24"/>
        </w:rPr>
        <w:t>进行</w:t>
      </w:r>
      <w:r w:rsidRPr="00554E3B">
        <w:rPr>
          <w:sz w:val="24"/>
        </w:rPr>
        <w:t>VerilogHDL</w:t>
      </w:r>
      <w:r w:rsidRPr="00554E3B">
        <w:rPr>
          <w:rFonts w:hint="eastAsia"/>
          <w:sz w:val="24"/>
        </w:rPr>
        <w:t>设计的方法。</w:t>
      </w:r>
    </w:p>
    <w:p w14:paraId="118566FF" w14:textId="77777777" w:rsidR="00852474" w:rsidRPr="00554E3B" w:rsidRDefault="00852474" w:rsidP="00852474"/>
    <w:p w14:paraId="45CCF8B6" w14:textId="77777777" w:rsidR="00852474" w:rsidRPr="00CC324E" w:rsidRDefault="00852474" w:rsidP="00852474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二、实验环境及仪器</w:t>
      </w:r>
    </w:p>
    <w:p w14:paraId="636E412C" w14:textId="77777777" w:rsidR="00852474" w:rsidRPr="006E76CF" w:rsidRDefault="00852474" w:rsidP="00852474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17C713C5" w14:textId="77777777" w:rsidR="00852474" w:rsidRPr="006E76CF" w:rsidRDefault="00852474" w:rsidP="00852474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4B4E3DCA" w14:textId="77777777" w:rsidR="00852474" w:rsidRPr="006E76CF" w:rsidRDefault="00852474" w:rsidP="00852474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13A54454" w14:textId="77777777" w:rsidR="00852474" w:rsidRPr="007967F9" w:rsidRDefault="00852474" w:rsidP="00852474"/>
    <w:p w14:paraId="463B0B1B" w14:textId="77777777" w:rsidR="00852474" w:rsidRPr="00CC324E" w:rsidRDefault="00852474" w:rsidP="00852474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三、实验内容</w:t>
      </w:r>
    </w:p>
    <w:p w14:paraId="6225D450" w14:textId="77777777" w:rsidR="00852474" w:rsidRPr="007967F9" w:rsidRDefault="00852474" w:rsidP="00852474">
      <w:pPr>
        <w:ind w:firstLineChars="200" w:firstLine="480"/>
        <w:rPr>
          <w:sz w:val="24"/>
        </w:rPr>
      </w:pPr>
      <w:r w:rsidRPr="007967F9">
        <w:rPr>
          <w:sz w:val="24"/>
        </w:rPr>
        <w:t>1</w:t>
      </w:r>
      <w:r w:rsidRPr="007967F9">
        <w:rPr>
          <w:rFonts w:hint="eastAsia"/>
          <w:sz w:val="24"/>
        </w:rPr>
        <w:t>、掌握</w:t>
      </w:r>
      <w:r w:rsidRPr="007967F9">
        <w:rPr>
          <w:sz w:val="24"/>
        </w:rPr>
        <w:t>Libero</w:t>
      </w:r>
      <w:r w:rsidRPr="007967F9">
        <w:rPr>
          <w:rFonts w:hint="eastAsia"/>
          <w:sz w:val="24"/>
        </w:rPr>
        <w:t>软件的使用方法。</w:t>
      </w:r>
    </w:p>
    <w:p w14:paraId="604EE22B" w14:textId="77777777" w:rsidR="00852474" w:rsidRPr="006E76CF" w:rsidRDefault="00852474" w:rsidP="00852474">
      <w:pPr>
        <w:ind w:firstLineChars="200" w:firstLine="48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、</w:t>
      </w:r>
      <w:r w:rsidRPr="003E590F">
        <w:rPr>
          <w:rFonts w:hint="eastAsia"/>
          <w:sz w:val="24"/>
        </w:rPr>
        <w:t>进行针对</w:t>
      </w:r>
      <w:r>
        <w:rPr>
          <w:rFonts w:hint="eastAsia"/>
          <w:sz w:val="24"/>
        </w:rPr>
        <w:t>裁判表决电路、交通灯故障检测电路的设计</w:t>
      </w:r>
      <w:r w:rsidRPr="003E590F">
        <w:rPr>
          <w:rFonts w:hint="eastAsia"/>
          <w:sz w:val="24"/>
        </w:rPr>
        <w:t>，并完成相应的仿真实验。</w:t>
      </w:r>
    </w:p>
    <w:p w14:paraId="4D47750B" w14:textId="77777777" w:rsidR="00852474" w:rsidRPr="003E590F" w:rsidRDefault="00852474" w:rsidP="00852474">
      <w:pPr>
        <w:ind w:firstLineChars="200" w:firstLine="480"/>
        <w:rPr>
          <w:sz w:val="24"/>
        </w:rPr>
      </w:pPr>
      <w:r>
        <w:rPr>
          <w:sz w:val="24"/>
        </w:rPr>
        <w:t>3</w:t>
      </w:r>
      <w:r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参考教材中相应章节的</w:t>
      </w:r>
      <w:r w:rsidRPr="003E590F">
        <w:rPr>
          <w:rFonts w:hint="eastAsia"/>
          <w:sz w:val="24"/>
        </w:rPr>
        <w:t>设计代码、测试平台代码（可自行编程），完成</w:t>
      </w:r>
      <w:r w:rsidRPr="003E590F">
        <w:rPr>
          <w:sz w:val="24"/>
        </w:rPr>
        <w:t>74HC</w:t>
      </w:r>
      <w:r w:rsidRPr="003E590F">
        <w:rPr>
          <w:rFonts w:hint="eastAsia"/>
          <w:sz w:val="24"/>
        </w:rPr>
        <w:t>148</w:t>
      </w:r>
      <w:r w:rsidRPr="003E590F">
        <w:rPr>
          <w:rFonts w:hint="eastAsia"/>
          <w:sz w:val="24"/>
        </w:rPr>
        <w:t>、</w:t>
      </w:r>
      <w:r w:rsidRPr="003E590F">
        <w:rPr>
          <w:sz w:val="24"/>
        </w:rPr>
        <w:t>74HC</w:t>
      </w:r>
      <w:r w:rsidRPr="003E590F">
        <w:rPr>
          <w:rFonts w:hint="eastAsia"/>
          <w:sz w:val="24"/>
        </w:rPr>
        <w:t>138</w:t>
      </w:r>
      <w:r w:rsidRPr="003E590F">
        <w:rPr>
          <w:rFonts w:hint="eastAsia"/>
          <w:sz w:val="24"/>
        </w:rPr>
        <w:t>、</w:t>
      </w:r>
      <w:r w:rsidRPr="003E590F">
        <w:rPr>
          <w:sz w:val="24"/>
        </w:rPr>
        <w:t>74HC</w:t>
      </w:r>
      <w:r w:rsidRPr="003E590F">
        <w:rPr>
          <w:rFonts w:hint="eastAsia"/>
          <w:sz w:val="24"/>
        </w:rPr>
        <w:t>153</w:t>
      </w:r>
      <w:r w:rsidRPr="003E590F">
        <w:rPr>
          <w:rFonts w:hint="eastAsia"/>
          <w:sz w:val="24"/>
        </w:rPr>
        <w:t>、</w:t>
      </w:r>
      <w:r w:rsidRPr="003E590F">
        <w:rPr>
          <w:sz w:val="24"/>
        </w:rPr>
        <w:t>74HC</w:t>
      </w:r>
      <w:r w:rsidRPr="003E590F">
        <w:rPr>
          <w:rFonts w:hint="eastAsia"/>
          <w:sz w:val="24"/>
        </w:rPr>
        <w:t>85</w:t>
      </w:r>
      <w:r w:rsidRPr="00A4068B">
        <w:rPr>
          <w:rFonts w:hint="eastAsia"/>
          <w:sz w:val="24"/>
        </w:rPr>
        <w:t>、</w:t>
      </w:r>
      <w:r w:rsidRPr="00A4068B">
        <w:rPr>
          <w:rFonts w:hint="eastAsia"/>
          <w:sz w:val="24"/>
        </w:rPr>
        <w:t>74HC283</w:t>
      </w:r>
      <w:r w:rsidRPr="00A4068B">
        <w:rPr>
          <w:rFonts w:hint="eastAsia"/>
          <w:sz w:val="24"/>
        </w:rPr>
        <w:t>、</w:t>
      </w:r>
      <w:r w:rsidRPr="00A4068B">
        <w:rPr>
          <w:rFonts w:hint="eastAsia"/>
          <w:sz w:val="24"/>
        </w:rPr>
        <w:t>74HC4511</w:t>
      </w:r>
      <w:r w:rsidRPr="003E590F">
        <w:rPr>
          <w:rFonts w:hint="eastAsia"/>
          <w:sz w:val="24"/>
        </w:rPr>
        <w:t>相应的设计、综合及仿真。</w:t>
      </w:r>
    </w:p>
    <w:p w14:paraId="496216A4" w14:textId="77777777" w:rsidR="00852474" w:rsidRDefault="00852474" w:rsidP="00852474">
      <w:pPr>
        <w:ind w:firstLine="480"/>
        <w:rPr>
          <w:sz w:val="24"/>
        </w:rPr>
      </w:pPr>
      <w:r w:rsidRPr="007967F9">
        <w:rPr>
          <w:rFonts w:hint="eastAsia"/>
          <w:sz w:val="24"/>
        </w:rPr>
        <w:t>4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74HC85</w:t>
      </w:r>
      <w:r w:rsidRPr="007967F9">
        <w:rPr>
          <w:rFonts w:hint="eastAsia"/>
          <w:sz w:val="24"/>
        </w:rPr>
        <w:t>测试平台的测试数据要求：进行比较的</w:t>
      </w:r>
      <w:r w:rsidRPr="007967F9">
        <w:rPr>
          <w:rFonts w:hint="eastAsia"/>
          <w:sz w:val="24"/>
        </w:rPr>
        <w:t>A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B</w:t>
      </w:r>
      <w:r w:rsidRPr="007967F9">
        <w:rPr>
          <w:rFonts w:hint="eastAsia"/>
          <w:sz w:val="24"/>
        </w:rPr>
        <w:t>两数，分别为本人学号的末两位，如“</w:t>
      </w:r>
      <w:r w:rsidRPr="007967F9">
        <w:rPr>
          <w:rFonts w:hint="eastAsia"/>
          <w:sz w:val="24"/>
        </w:rPr>
        <w:t>89</w:t>
      </w:r>
      <w:r w:rsidRPr="007967F9">
        <w:rPr>
          <w:rFonts w:hint="eastAsia"/>
          <w:sz w:val="24"/>
        </w:rPr>
        <w:t>”，则</w:t>
      </w:r>
      <w:r w:rsidRPr="007967F9">
        <w:rPr>
          <w:rFonts w:hint="eastAsia"/>
          <w:sz w:val="24"/>
        </w:rPr>
        <w:t>A</w:t>
      </w:r>
      <w:r w:rsidRPr="007967F9">
        <w:rPr>
          <w:rFonts w:hint="eastAsia"/>
          <w:sz w:val="24"/>
        </w:rPr>
        <w:t>数为“</w:t>
      </w:r>
      <w:r w:rsidRPr="007967F9">
        <w:rPr>
          <w:rFonts w:hint="eastAsia"/>
          <w:sz w:val="24"/>
        </w:rPr>
        <w:t>1000</w:t>
      </w:r>
      <w:r w:rsidRPr="007967F9">
        <w:rPr>
          <w:rFonts w:hint="eastAsia"/>
          <w:sz w:val="24"/>
        </w:rPr>
        <w:t>”，</w:t>
      </w:r>
      <w:r w:rsidRPr="007967F9">
        <w:rPr>
          <w:rFonts w:hint="eastAsia"/>
          <w:sz w:val="24"/>
        </w:rPr>
        <w:t>B</w:t>
      </w:r>
      <w:r w:rsidRPr="007967F9">
        <w:rPr>
          <w:rFonts w:hint="eastAsia"/>
          <w:sz w:val="24"/>
        </w:rPr>
        <w:t>数为“</w:t>
      </w:r>
      <w:r w:rsidRPr="007967F9">
        <w:rPr>
          <w:rFonts w:hint="eastAsia"/>
          <w:sz w:val="24"/>
        </w:rPr>
        <w:t>1001</w:t>
      </w:r>
      <w:r w:rsidRPr="007967F9">
        <w:rPr>
          <w:rFonts w:hint="eastAsia"/>
          <w:sz w:val="24"/>
        </w:rPr>
        <w:t>”。若两数相等，需考虑级联输入（级联输入的各种取值情况均需包括）；若两数不等，则需增加一对取值情况，验证</w:t>
      </w:r>
      <w:r w:rsidRPr="007967F9">
        <w:rPr>
          <w:rFonts w:hint="eastAsia"/>
          <w:sz w:val="24"/>
        </w:rPr>
        <w:t>A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B</w:t>
      </w:r>
      <w:r w:rsidRPr="007967F9">
        <w:rPr>
          <w:rFonts w:hint="eastAsia"/>
          <w:sz w:val="24"/>
        </w:rPr>
        <w:t>相等时的比较结果。</w:t>
      </w:r>
    </w:p>
    <w:p w14:paraId="530B5DC8" w14:textId="77777777" w:rsidR="00852474" w:rsidRPr="007967F9" w:rsidRDefault="00852474" w:rsidP="00852474">
      <w:pPr>
        <w:ind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rFonts w:hint="eastAsia"/>
          <w:sz w:val="24"/>
        </w:rPr>
        <w:t>、按要求</w:t>
      </w:r>
      <w:r w:rsidRPr="007967F9">
        <w:rPr>
          <w:rFonts w:hint="eastAsia"/>
          <w:sz w:val="24"/>
        </w:rPr>
        <w:t>提交</w:t>
      </w:r>
      <w:r>
        <w:rPr>
          <w:rFonts w:hint="eastAsia"/>
          <w:sz w:val="24"/>
        </w:rPr>
        <w:t>实验</w:t>
      </w:r>
      <w:r w:rsidRPr="007967F9">
        <w:rPr>
          <w:rFonts w:hint="eastAsia"/>
          <w:sz w:val="24"/>
        </w:rPr>
        <w:t>结果。</w:t>
      </w:r>
    </w:p>
    <w:p w14:paraId="76199114" w14:textId="77777777" w:rsidR="00852474" w:rsidRDefault="00852474" w:rsidP="00852474">
      <w:pPr>
        <w:rPr>
          <w:sz w:val="24"/>
        </w:rPr>
      </w:pPr>
    </w:p>
    <w:p w14:paraId="4DDF9AC9" w14:textId="77777777" w:rsidR="00852474" w:rsidRDefault="00852474" w:rsidP="00852474">
      <w:pPr>
        <w:spacing w:line="264" w:lineRule="auto"/>
        <w:rPr>
          <w:b/>
          <w:sz w:val="24"/>
        </w:rPr>
      </w:pPr>
      <w:r w:rsidRPr="00677DCF">
        <w:rPr>
          <w:rFonts w:hint="eastAsia"/>
          <w:b/>
          <w:sz w:val="24"/>
        </w:rPr>
        <w:t>四、实验步骤</w:t>
      </w:r>
    </w:p>
    <w:p w14:paraId="1641E7DD" w14:textId="77777777" w:rsidR="00852474" w:rsidRDefault="00852474" w:rsidP="00852474">
      <w:pPr>
        <w:ind w:firstLineChars="200" w:firstLine="480"/>
        <w:rPr>
          <w:sz w:val="24"/>
        </w:rPr>
      </w:pPr>
      <w:r w:rsidRPr="00DA0009">
        <w:rPr>
          <w:rFonts w:hint="eastAsia"/>
          <w:sz w:val="24"/>
        </w:rPr>
        <w:t>1</w:t>
      </w:r>
      <w:r w:rsidRPr="00DA0009">
        <w:rPr>
          <w:rFonts w:hint="eastAsia"/>
          <w:sz w:val="24"/>
        </w:rPr>
        <w:t>、</w:t>
      </w:r>
      <w:r>
        <w:rPr>
          <w:rFonts w:hint="eastAsia"/>
          <w:sz w:val="24"/>
        </w:rPr>
        <w:t>新建工程文件，</w:t>
      </w:r>
      <w:r w:rsidRPr="00982642">
        <w:rPr>
          <w:rFonts w:hint="eastAsia"/>
          <w:sz w:val="24"/>
        </w:rPr>
        <w:t>工程文件名（</w:t>
      </w:r>
      <w:r w:rsidRPr="00982642">
        <w:rPr>
          <w:rFonts w:hint="eastAsia"/>
          <w:sz w:val="24"/>
        </w:rPr>
        <w:t>Project Name</w:t>
      </w:r>
      <w:r w:rsidRPr="00982642">
        <w:rPr>
          <w:rFonts w:hint="eastAsia"/>
          <w:sz w:val="24"/>
        </w:rPr>
        <w:t>）：</w:t>
      </w:r>
      <w:r>
        <w:rPr>
          <w:rFonts w:hint="eastAsia"/>
          <w:b/>
          <w:color w:val="0070C0"/>
          <w:sz w:val="24"/>
        </w:rPr>
        <w:t>J</w:t>
      </w:r>
      <w:r w:rsidRPr="00982642">
        <w:rPr>
          <w:rFonts w:hint="eastAsia"/>
          <w:b/>
          <w:color w:val="0070C0"/>
          <w:sz w:val="24"/>
        </w:rPr>
        <w:t>学号</w:t>
      </w:r>
      <w:r w:rsidRPr="00982642">
        <w:rPr>
          <w:rFonts w:hint="eastAsia"/>
          <w:b/>
          <w:color w:val="0070C0"/>
          <w:sz w:val="24"/>
        </w:rPr>
        <w:t>+</w:t>
      </w:r>
      <w:r w:rsidRPr="00982642">
        <w:rPr>
          <w:rFonts w:hint="eastAsia"/>
          <w:b/>
          <w:color w:val="0070C0"/>
          <w:sz w:val="24"/>
        </w:rPr>
        <w:t>下划线</w:t>
      </w:r>
      <w:r w:rsidRPr="00982642">
        <w:rPr>
          <w:rFonts w:hint="eastAsia"/>
          <w:b/>
          <w:color w:val="0070C0"/>
          <w:sz w:val="24"/>
        </w:rPr>
        <w:t>+</w:t>
      </w:r>
      <w:r>
        <w:rPr>
          <w:rFonts w:hint="eastAsia"/>
          <w:b/>
          <w:color w:val="0070C0"/>
          <w:sz w:val="24"/>
        </w:rPr>
        <w:t>Comb</w:t>
      </w:r>
    </w:p>
    <w:p w14:paraId="7968D0C3" w14:textId="77777777" w:rsidR="00852474" w:rsidRDefault="00852474" w:rsidP="00852474">
      <w:pPr>
        <w:ind w:firstLineChars="200" w:firstLine="480"/>
        <w:rPr>
          <w:sz w:val="24"/>
        </w:rPr>
      </w:pPr>
      <w:r w:rsidRPr="00982642">
        <w:rPr>
          <w:rFonts w:hint="eastAsia"/>
          <w:sz w:val="24"/>
        </w:rPr>
        <w:t>例：</w:t>
      </w:r>
      <w:r w:rsidRPr="004C5ECB">
        <w:rPr>
          <w:rFonts w:hint="eastAsia"/>
          <w:b/>
          <w:color w:val="0070C0"/>
          <w:sz w:val="24"/>
        </w:rPr>
        <w:t>J3121000001_</w:t>
      </w:r>
      <w:r>
        <w:rPr>
          <w:rFonts w:hint="eastAsia"/>
          <w:b/>
          <w:color w:val="0070C0"/>
          <w:sz w:val="24"/>
        </w:rPr>
        <w:t>Comb</w:t>
      </w:r>
    </w:p>
    <w:p w14:paraId="451DD3FB" w14:textId="77777777" w:rsidR="00852474" w:rsidRDefault="00852474" w:rsidP="00852474">
      <w:pPr>
        <w:spacing w:line="276" w:lineRule="auto"/>
        <w:ind w:firstLineChars="200" w:firstLine="480"/>
        <w:rPr>
          <w:b/>
          <w:color w:val="0070C0"/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DA0009">
        <w:rPr>
          <w:rFonts w:hint="eastAsia"/>
          <w:sz w:val="24"/>
        </w:rPr>
        <w:t>新建一个设计代码文件</w:t>
      </w:r>
      <w:r>
        <w:rPr>
          <w:rFonts w:hint="eastAsia"/>
          <w:sz w:val="24"/>
        </w:rPr>
        <w:t>（使用</w:t>
      </w:r>
      <w:r>
        <w:rPr>
          <w:rFonts w:hint="eastAsia"/>
          <w:sz w:val="24"/>
        </w:rPr>
        <w:t>Creat HDL</w:t>
      </w:r>
      <w:r>
        <w:rPr>
          <w:rFonts w:hint="eastAsia"/>
          <w:sz w:val="24"/>
        </w:rPr>
        <w:t>命令，建立</w:t>
      </w:r>
      <w:r w:rsidRPr="00DA0009">
        <w:rPr>
          <w:rFonts w:hint="eastAsia"/>
          <w:sz w:val="24"/>
        </w:rPr>
        <w:t>Verilog Source File</w:t>
      </w:r>
      <w:r>
        <w:rPr>
          <w:rFonts w:hint="eastAsia"/>
          <w:sz w:val="24"/>
        </w:rPr>
        <w:t>），文件名：</w:t>
      </w:r>
      <w:r w:rsidRPr="004C5ECB">
        <w:rPr>
          <w:rFonts w:hint="eastAsia"/>
          <w:b/>
          <w:color w:val="0070C0"/>
          <w:sz w:val="24"/>
        </w:rPr>
        <w:t>姓名首字母组合</w:t>
      </w:r>
      <w:r w:rsidRPr="004C5ECB">
        <w:rPr>
          <w:rFonts w:hint="eastAsia"/>
          <w:b/>
          <w:color w:val="0070C0"/>
          <w:sz w:val="24"/>
        </w:rPr>
        <w:t>+</w:t>
      </w:r>
      <w:r w:rsidRPr="00982642">
        <w:rPr>
          <w:rFonts w:hint="eastAsia"/>
          <w:b/>
          <w:color w:val="0070C0"/>
          <w:sz w:val="24"/>
        </w:rPr>
        <w:t>下划线</w:t>
      </w:r>
      <w:r w:rsidRPr="00982642">
        <w:rPr>
          <w:rFonts w:hint="eastAsia"/>
          <w:b/>
          <w:color w:val="0070C0"/>
          <w:sz w:val="24"/>
        </w:rPr>
        <w:t>+</w:t>
      </w:r>
      <w:r>
        <w:rPr>
          <w:rFonts w:hint="eastAsia"/>
          <w:b/>
          <w:color w:val="0070C0"/>
          <w:sz w:val="24"/>
        </w:rPr>
        <w:t>comb</w:t>
      </w:r>
    </w:p>
    <w:p w14:paraId="245A29DD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例：</w:t>
      </w:r>
      <w:r>
        <w:rPr>
          <w:rFonts w:hint="eastAsia"/>
          <w:b/>
          <w:color w:val="0070C0"/>
          <w:sz w:val="24"/>
        </w:rPr>
        <w:t>lxq</w:t>
      </w:r>
      <w:r w:rsidRPr="004C5ECB">
        <w:rPr>
          <w:rFonts w:hint="eastAsia"/>
          <w:b/>
          <w:color w:val="0070C0"/>
          <w:sz w:val="24"/>
        </w:rPr>
        <w:t>_</w:t>
      </w:r>
      <w:r>
        <w:rPr>
          <w:rFonts w:hint="eastAsia"/>
          <w:b/>
          <w:color w:val="0070C0"/>
          <w:sz w:val="24"/>
        </w:rPr>
        <w:t>comb</w:t>
      </w:r>
      <w:r w:rsidRPr="008C7D24">
        <w:rPr>
          <w:rFonts w:hint="eastAsia"/>
          <w:color w:val="FF0000"/>
          <w:sz w:val="24"/>
        </w:rPr>
        <w:t>（</w:t>
      </w:r>
      <w:r>
        <w:rPr>
          <w:rFonts w:hint="eastAsia"/>
          <w:color w:val="FF0000"/>
          <w:sz w:val="24"/>
        </w:rPr>
        <w:t>注：</w:t>
      </w:r>
      <w:r>
        <w:rPr>
          <w:rFonts w:hint="eastAsia"/>
          <w:color w:val="FF0000"/>
          <w:sz w:val="24"/>
        </w:rPr>
        <w:t>lxq</w:t>
      </w:r>
      <w:r w:rsidRPr="008C7D24">
        <w:rPr>
          <w:rFonts w:hint="eastAsia"/>
          <w:color w:val="FF0000"/>
          <w:sz w:val="24"/>
        </w:rPr>
        <w:t>为</w:t>
      </w:r>
      <w:r>
        <w:rPr>
          <w:rFonts w:hint="eastAsia"/>
          <w:color w:val="FF0000"/>
          <w:sz w:val="24"/>
        </w:rPr>
        <w:t>姓名首字母组合，后面此种命名的含义相同</w:t>
      </w:r>
      <w:r w:rsidRPr="008C7D24">
        <w:rPr>
          <w:rFonts w:hint="eastAsia"/>
          <w:color w:val="FF0000"/>
          <w:sz w:val="24"/>
        </w:rPr>
        <w:t>）</w:t>
      </w:r>
    </w:p>
    <w:p w14:paraId="3204C96B" w14:textId="77777777" w:rsidR="00852474" w:rsidRDefault="00852474" w:rsidP="00852474">
      <w:pPr>
        <w:spacing w:line="276" w:lineRule="auto"/>
        <w:ind w:firstLineChars="200" w:firstLine="480"/>
        <w:rPr>
          <w:b/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8C7D24">
        <w:rPr>
          <w:rFonts w:hint="eastAsia"/>
          <w:sz w:val="24"/>
        </w:rPr>
        <w:t>新建一个测试平台文件（</w:t>
      </w: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Create HDL testbench</w:t>
      </w:r>
      <w:r>
        <w:rPr>
          <w:rFonts w:hint="eastAsia"/>
          <w:sz w:val="24"/>
        </w:rPr>
        <w:t>命令，建立</w:t>
      </w:r>
      <w:r w:rsidRPr="007D1633">
        <w:rPr>
          <w:rFonts w:hint="eastAsia"/>
          <w:sz w:val="24"/>
        </w:rPr>
        <w:t>HDL Stimulus File</w:t>
      </w:r>
      <w:r>
        <w:rPr>
          <w:rFonts w:hint="eastAsia"/>
          <w:sz w:val="24"/>
        </w:rPr>
        <w:t>）</w:t>
      </w:r>
      <w:r w:rsidRPr="008C7D24">
        <w:rPr>
          <w:rFonts w:hint="eastAsia"/>
          <w:sz w:val="24"/>
        </w:rPr>
        <w:t>，文件命名：</w:t>
      </w:r>
      <w:r w:rsidRPr="007D1633">
        <w:rPr>
          <w:rFonts w:hint="eastAsia"/>
          <w:b/>
          <w:color w:val="0070C0"/>
          <w:sz w:val="24"/>
        </w:rPr>
        <w:t>test_</w:t>
      </w:r>
      <w:r>
        <w:rPr>
          <w:rFonts w:hint="eastAsia"/>
          <w:b/>
          <w:color w:val="0070C0"/>
          <w:sz w:val="24"/>
        </w:rPr>
        <w:t>comb</w:t>
      </w:r>
    </w:p>
    <w:p w14:paraId="7CAFE84E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、在设计代码文件中（</w:t>
      </w:r>
      <w:r>
        <w:rPr>
          <w:rFonts w:hint="eastAsia"/>
          <w:b/>
          <w:color w:val="0070C0"/>
          <w:sz w:val="24"/>
        </w:rPr>
        <w:t>lxq</w:t>
      </w:r>
      <w:r w:rsidRPr="004C5ECB">
        <w:rPr>
          <w:rFonts w:hint="eastAsia"/>
          <w:b/>
          <w:color w:val="0070C0"/>
          <w:sz w:val="24"/>
        </w:rPr>
        <w:t>_</w:t>
      </w:r>
      <w:r>
        <w:rPr>
          <w:rFonts w:hint="eastAsia"/>
          <w:b/>
          <w:color w:val="0070C0"/>
          <w:sz w:val="24"/>
        </w:rPr>
        <w:t>comb</w:t>
      </w:r>
      <w:r>
        <w:rPr>
          <w:rFonts w:hint="eastAsia"/>
          <w:sz w:val="24"/>
        </w:rPr>
        <w:t>），设计各功能模块，包括</w:t>
      </w:r>
      <w:r w:rsidRPr="00196A72">
        <w:rPr>
          <w:rFonts w:hint="eastAsia"/>
          <w:sz w:val="24"/>
        </w:rPr>
        <w:t>裁判表决电路、交通灯</w:t>
      </w:r>
      <w:r w:rsidRPr="00196A72">
        <w:rPr>
          <w:rFonts w:hint="eastAsia"/>
          <w:sz w:val="24"/>
        </w:rPr>
        <w:lastRenderedPageBreak/>
        <w:t>故障检测电路、</w:t>
      </w:r>
      <w:r w:rsidRPr="00196A72">
        <w:rPr>
          <w:rFonts w:hint="eastAsia"/>
          <w:sz w:val="24"/>
        </w:rPr>
        <w:t>74HC148</w:t>
      </w:r>
      <w:r w:rsidRPr="00196A72">
        <w:rPr>
          <w:rFonts w:hint="eastAsia"/>
          <w:sz w:val="24"/>
        </w:rPr>
        <w:t>、</w:t>
      </w:r>
      <w:r w:rsidRPr="00196A72">
        <w:rPr>
          <w:rFonts w:hint="eastAsia"/>
          <w:sz w:val="24"/>
        </w:rPr>
        <w:t>74HC138</w:t>
      </w:r>
      <w:r w:rsidRPr="00196A72">
        <w:rPr>
          <w:rFonts w:hint="eastAsia"/>
          <w:sz w:val="24"/>
        </w:rPr>
        <w:t>、</w:t>
      </w:r>
      <w:r w:rsidRPr="00196A72">
        <w:rPr>
          <w:rFonts w:hint="eastAsia"/>
          <w:sz w:val="24"/>
        </w:rPr>
        <w:t>74HC153</w:t>
      </w:r>
      <w:r w:rsidRPr="00196A72">
        <w:rPr>
          <w:rFonts w:hint="eastAsia"/>
          <w:sz w:val="24"/>
        </w:rPr>
        <w:t>、</w:t>
      </w:r>
      <w:r w:rsidRPr="00196A72">
        <w:rPr>
          <w:rFonts w:hint="eastAsia"/>
          <w:sz w:val="24"/>
        </w:rPr>
        <w:t>74HC85</w:t>
      </w:r>
      <w:r w:rsidRPr="00196A72">
        <w:rPr>
          <w:rFonts w:hint="eastAsia"/>
          <w:sz w:val="24"/>
        </w:rPr>
        <w:t>、</w:t>
      </w:r>
      <w:r w:rsidRPr="00196A72">
        <w:rPr>
          <w:rFonts w:hint="eastAsia"/>
          <w:sz w:val="24"/>
        </w:rPr>
        <w:t>74HC283</w:t>
      </w:r>
      <w:r w:rsidRPr="00196A72">
        <w:rPr>
          <w:rFonts w:hint="eastAsia"/>
          <w:sz w:val="24"/>
        </w:rPr>
        <w:t>、</w:t>
      </w:r>
      <w:r w:rsidRPr="00196A72">
        <w:rPr>
          <w:rFonts w:hint="eastAsia"/>
          <w:sz w:val="24"/>
        </w:rPr>
        <w:t>74HC4511</w:t>
      </w:r>
      <w:r>
        <w:rPr>
          <w:rFonts w:hint="eastAsia"/>
          <w:sz w:val="24"/>
        </w:rPr>
        <w:t>，各功能模块的命名要求如下：</w:t>
      </w:r>
    </w:p>
    <w:p w14:paraId="037001C2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裁判表决电路：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rFonts w:hint="eastAsia"/>
          <w:b/>
          <w:color w:val="0070C0"/>
          <w:sz w:val="24"/>
        </w:rPr>
        <w:t>_</w:t>
      </w:r>
      <w:r w:rsidRPr="00196A72">
        <w:rPr>
          <w:b/>
          <w:color w:val="0070C0"/>
          <w:sz w:val="24"/>
        </w:rPr>
        <w:t>cp</w:t>
      </w:r>
    </w:p>
    <w:p w14:paraId="7B00280B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 w:rsidRPr="00196A72">
        <w:rPr>
          <w:rFonts w:hint="eastAsia"/>
          <w:sz w:val="24"/>
        </w:rPr>
        <w:t>交通灯故障检测电路</w:t>
      </w:r>
      <w:r>
        <w:rPr>
          <w:rFonts w:hint="eastAsia"/>
          <w:sz w:val="24"/>
        </w:rPr>
        <w:t>：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b/>
          <w:color w:val="0070C0"/>
          <w:sz w:val="24"/>
        </w:rPr>
        <w:t>_jtd</w:t>
      </w:r>
    </w:p>
    <w:p w14:paraId="500D3385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</w:t>
      </w:r>
      <w:r>
        <w:rPr>
          <w:rFonts w:hint="eastAsia"/>
          <w:sz w:val="24"/>
        </w:rPr>
        <w:t>系列芯片：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rFonts w:hint="eastAsia"/>
          <w:b/>
          <w:color w:val="0070C0"/>
          <w:sz w:val="24"/>
        </w:rPr>
        <w:t>_</w:t>
      </w:r>
      <w:r w:rsidRPr="00196A72">
        <w:rPr>
          <w:b/>
          <w:color w:val="0070C0"/>
          <w:sz w:val="24"/>
        </w:rPr>
        <w:t>74HCxxx</w:t>
      </w:r>
    </w:p>
    <w:p w14:paraId="257E432B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rFonts w:hint="eastAsia"/>
          <w:sz w:val="24"/>
        </w:rPr>
        <w:t>、</w:t>
      </w:r>
      <w:r w:rsidRPr="007D1633">
        <w:rPr>
          <w:rFonts w:hint="eastAsia"/>
          <w:sz w:val="24"/>
        </w:rPr>
        <w:t>在测试平台文件</w:t>
      </w:r>
      <w:r>
        <w:rPr>
          <w:rFonts w:hint="eastAsia"/>
          <w:sz w:val="24"/>
        </w:rPr>
        <w:t>中（</w:t>
      </w:r>
      <w:r w:rsidRPr="007D1633">
        <w:rPr>
          <w:rFonts w:hint="eastAsia"/>
          <w:b/>
          <w:color w:val="0070C0"/>
          <w:sz w:val="24"/>
        </w:rPr>
        <w:t>test_</w:t>
      </w:r>
      <w:r>
        <w:rPr>
          <w:rFonts w:hint="eastAsia"/>
          <w:b/>
          <w:color w:val="0070C0"/>
          <w:sz w:val="24"/>
        </w:rPr>
        <w:t>comb</w:t>
      </w:r>
      <w:r>
        <w:rPr>
          <w:rFonts w:hint="eastAsia"/>
          <w:sz w:val="24"/>
        </w:rPr>
        <w:t>）中，设计每个功能模块的测试平台模块，各测试平台模块的命名要求如下：</w:t>
      </w:r>
    </w:p>
    <w:p w14:paraId="77E397E4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裁判表决电路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rFonts w:hint="eastAsia"/>
          <w:b/>
          <w:color w:val="0070C0"/>
          <w:sz w:val="24"/>
        </w:rPr>
        <w:t>_</w:t>
      </w:r>
      <w:r w:rsidRPr="00196A72">
        <w:rPr>
          <w:b/>
          <w:color w:val="0070C0"/>
          <w:sz w:val="24"/>
        </w:rPr>
        <w:t>cp</w:t>
      </w:r>
      <w:r w:rsidRPr="00244EB5">
        <w:rPr>
          <w:rFonts w:hint="eastAsia"/>
          <w:sz w:val="24"/>
        </w:rPr>
        <w:t>的测试平台</w:t>
      </w:r>
      <w:r>
        <w:rPr>
          <w:rFonts w:hint="eastAsia"/>
          <w:sz w:val="24"/>
        </w:rPr>
        <w:t>：</w:t>
      </w:r>
      <w:r>
        <w:rPr>
          <w:rFonts w:hint="eastAsia"/>
          <w:b/>
          <w:color w:val="0070C0"/>
          <w:sz w:val="24"/>
        </w:rPr>
        <w:t>test</w:t>
      </w:r>
      <w:r>
        <w:rPr>
          <w:b/>
          <w:color w:val="0070C0"/>
          <w:sz w:val="24"/>
        </w:rPr>
        <w:t>_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rFonts w:hint="eastAsia"/>
          <w:b/>
          <w:color w:val="0070C0"/>
          <w:sz w:val="24"/>
        </w:rPr>
        <w:t>_</w:t>
      </w:r>
      <w:r w:rsidRPr="00196A72">
        <w:rPr>
          <w:b/>
          <w:color w:val="0070C0"/>
          <w:sz w:val="24"/>
        </w:rPr>
        <w:t>cp</w:t>
      </w:r>
    </w:p>
    <w:p w14:paraId="71470CC5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 w:rsidRPr="00196A72">
        <w:rPr>
          <w:rFonts w:hint="eastAsia"/>
          <w:sz w:val="24"/>
        </w:rPr>
        <w:t>交通灯故障检测电路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b/>
          <w:color w:val="0070C0"/>
          <w:sz w:val="24"/>
        </w:rPr>
        <w:t>_jtd</w:t>
      </w:r>
      <w:r w:rsidRPr="00244EB5">
        <w:rPr>
          <w:rFonts w:hint="eastAsia"/>
          <w:sz w:val="24"/>
        </w:rPr>
        <w:t>的测试平台</w:t>
      </w:r>
      <w:r>
        <w:rPr>
          <w:rFonts w:hint="eastAsia"/>
          <w:sz w:val="24"/>
        </w:rPr>
        <w:t>：</w:t>
      </w:r>
      <w:r>
        <w:rPr>
          <w:rFonts w:hint="eastAsia"/>
          <w:b/>
          <w:color w:val="0070C0"/>
          <w:sz w:val="24"/>
        </w:rPr>
        <w:t>test</w:t>
      </w:r>
      <w:r>
        <w:rPr>
          <w:b/>
          <w:color w:val="0070C0"/>
          <w:sz w:val="24"/>
        </w:rPr>
        <w:t>_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rFonts w:hint="eastAsia"/>
          <w:b/>
          <w:color w:val="0070C0"/>
          <w:sz w:val="24"/>
        </w:rPr>
        <w:t>_</w:t>
      </w:r>
      <w:r>
        <w:rPr>
          <w:b/>
          <w:color w:val="0070C0"/>
          <w:sz w:val="24"/>
        </w:rPr>
        <w:t>jtd</w:t>
      </w:r>
    </w:p>
    <w:p w14:paraId="4DC1E703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</w:t>
      </w:r>
      <w:r>
        <w:rPr>
          <w:rFonts w:hint="eastAsia"/>
          <w:sz w:val="24"/>
        </w:rPr>
        <w:t>系列芯片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rFonts w:hint="eastAsia"/>
          <w:b/>
          <w:color w:val="0070C0"/>
          <w:sz w:val="24"/>
        </w:rPr>
        <w:t>_</w:t>
      </w:r>
      <w:r w:rsidRPr="00196A72">
        <w:rPr>
          <w:b/>
          <w:color w:val="0070C0"/>
          <w:sz w:val="24"/>
        </w:rPr>
        <w:t>74HCxxx</w:t>
      </w:r>
      <w:r w:rsidRPr="00244EB5">
        <w:rPr>
          <w:rFonts w:hint="eastAsia"/>
          <w:sz w:val="24"/>
        </w:rPr>
        <w:t>的测试平台</w:t>
      </w:r>
      <w:r>
        <w:rPr>
          <w:rFonts w:hint="eastAsia"/>
          <w:sz w:val="24"/>
        </w:rPr>
        <w:t>：</w:t>
      </w:r>
      <w:r>
        <w:rPr>
          <w:rFonts w:hint="eastAsia"/>
          <w:b/>
          <w:color w:val="0070C0"/>
          <w:sz w:val="24"/>
        </w:rPr>
        <w:t>test</w:t>
      </w:r>
      <w:r>
        <w:rPr>
          <w:b/>
          <w:color w:val="0070C0"/>
          <w:sz w:val="24"/>
        </w:rPr>
        <w:t>_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rFonts w:hint="eastAsia"/>
          <w:b/>
          <w:color w:val="0070C0"/>
          <w:sz w:val="24"/>
        </w:rPr>
        <w:t>_</w:t>
      </w:r>
      <w:r>
        <w:rPr>
          <w:b/>
          <w:color w:val="0070C0"/>
          <w:sz w:val="24"/>
        </w:rPr>
        <w:t>74HCxxx</w:t>
      </w:r>
    </w:p>
    <w:p w14:paraId="22C84B43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）对上述功能模块进行功能仿真（综合前仿真）。</w:t>
      </w:r>
    </w:p>
    <w:p w14:paraId="78FC15C3" w14:textId="77777777" w:rsidR="00852474" w:rsidRPr="000F59EC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）对上述功能模块进行综合，并进行综合后仿真，观察最大的传输延迟，观察是否存在竞争冒险</w:t>
      </w:r>
      <w:r w:rsidRPr="000F59EC">
        <w:rPr>
          <w:rFonts w:hint="eastAsia"/>
          <w:sz w:val="24"/>
        </w:rPr>
        <w:t>。</w:t>
      </w:r>
    </w:p>
    <w:p w14:paraId="79DBE487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）对上述功能模块进行布局布线，并进行布局布线后的仿真，观察最大的传输延迟，观察是否存在竞争冒险</w:t>
      </w:r>
      <w:r w:rsidRPr="000F59EC">
        <w:rPr>
          <w:rFonts w:hint="eastAsia"/>
          <w:sz w:val="24"/>
        </w:rPr>
        <w:t>。</w:t>
      </w:r>
      <w:r>
        <w:rPr>
          <w:rFonts w:hint="eastAsia"/>
          <w:sz w:val="24"/>
        </w:rPr>
        <w:t>。</w:t>
      </w:r>
    </w:p>
    <w:p w14:paraId="03DB17A4" w14:textId="77777777" w:rsidR="00852474" w:rsidRPr="000F59EC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）烧录及接电测试。</w:t>
      </w:r>
    </w:p>
    <w:p w14:paraId="0726A727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）记录实验过程。</w:t>
      </w:r>
    </w:p>
    <w:p w14:paraId="70E73BF6" w14:textId="77777777" w:rsidR="00852474" w:rsidRDefault="00852474" w:rsidP="00852474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）保存工程文件。</w:t>
      </w:r>
    </w:p>
    <w:p w14:paraId="71F4406E" w14:textId="77777777" w:rsidR="00852474" w:rsidRPr="007967F9" w:rsidRDefault="00852474" w:rsidP="00852474">
      <w:pPr>
        <w:rPr>
          <w:sz w:val="24"/>
        </w:rPr>
      </w:pPr>
    </w:p>
    <w:p w14:paraId="4258A3BD" w14:textId="77777777" w:rsidR="00852474" w:rsidRPr="00CC324E" w:rsidRDefault="00852474" w:rsidP="00852474"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五</w:t>
      </w:r>
      <w:r w:rsidRPr="00CC324E">
        <w:rPr>
          <w:rFonts w:hint="eastAsia"/>
          <w:b/>
          <w:sz w:val="24"/>
        </w:rPr>
        <w:t>、实验结果和数据处理</w:t>
      </w:r>
    </w:p>
    <w:p w14:paraId="5D8E532A" w14:textId="77777777" w:rsidR="00852474" w:rsidRPr="007967F9" w:rsidRDefault="00852474" w:rsidP="00852474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</w:t>
      </w:r>
      <w:r>
        <w:rPr>
          <w:rFonts w:hint="eastAsia"/>
          <w:sz w:val="24"/>
        </w:rPr>
        <w:t>所有</w:t>
      </w:r>
      <w:r w:rsidRPr="007967F9">
        <w:rPr>
          <w:rFonts w:hint="eastAsia"/>
          <w:sz w:val="24"/>
        </w:rPr>
        <w:t>模块及测试平台代码清单</w:t>
      </w:r>
    </w:p>
    <w:p w14:paraId="3819535E" w14:textId="77777777" w:rsidR="00852474" w:rsidRPr="00AC7A82" w:rsidRDefault="00852474" w:rsidP="00852474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 w:rsidRPr="00AC7A82">
        <w:rPr>
          <w:rFonts w:hint="eastAsia"/>
          <w:szCs w:val="21"/>
        </w:rPr>
        <w:t>裁判表决电路</w:t>
      </w:r>
    </w:p>
    <w:p w14:paraId="3EA00036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158272A7" wp14:editId="48751C20">
            <wp:extent cx="3941445" cy="1026795"/>
            <wp:effectExtent l="19050" t="0" r="190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445" cy="102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34E0E6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6A4A3C1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52B18E8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1671E12" w14:textId="77777777" w:rsidR="00852474" w:rsidRPr="00AC7A82" w:rsidRDefault="00852474" w:rsidP="00852474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 w:rsidRPr="00AC7A82">
        <w:rPr>
          <w:rFonts w:hint="eastAsia"/>
          <w:szCs w:val="21"/>
        </w:rPr>
        <w:t>裁判表决电路测试平台代码</w:t>
      </w:r>
    </w:p>
    <w:p w14:paraId="4BF995AB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4FC4DEF3" wp14:editId="4EA9FCA0">
            <wp:extent cx="2112645" cy="2650490"/>
            <wp:effectExtent l="1905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45" cy="265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EFA7FF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50CCA89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6C2CF00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A8BF5B0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65D2DBC" w14:textId="77777777" w:rsidR="00852474" w:rsidRPr="00AC7A82" w:rsidRDefault="00852474" w:rsidP="00852474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 w:rsidRPr="00AC7A82">
        <w:rPr>
          <w:rFonts w:hint="eastAsia"/>
          <w:szCs w:val="21"/>
        </w:rPr>
        <w:t>交通灯故障检测电路</w:t>
      </w:r>
    </w:p>
    <w:p w14:paraId="6FB08C77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309A525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4115649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4D52A0" wp14:editId="3367AF6C">
            <wp:extent cx="5486400" cy="1046480"/>
            <wp:effectExtent l="1905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27D9D4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BDC7368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3442B01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932B77B" w14:textId="77777777" w:rsidR="00852474" w:rsidRDefault="00852474" w:rsidP="00852474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 w:rsidRPr="00AC7A82">
        <w:rPr>
          <w:rFonts w:hint="eastAsia"/>
          <w:szCs w:val="21"/>
        </w:rPr>
        <w:t>交通灯故障检测电路测试平台代码</w:t>
      </w:r>
    </w:p>
    <w:p w14:paraId="49B5B5BC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B09D525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BC1A045" wp14:editId="3E2E4F55">
            <wp:extent cx="2180590" cy="2654935"/>
            <wp:effectExtent l="1905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90" cy="265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42E334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81317E8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F890D33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7CC4945" w14:textId="77777777" w:rsidR="00852474" w:rsidRPr="00AC7A82" w:rsidRDefault="00852474" w:rsidP="00852474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//</w:t>
      </w:r>
      <w:r w:rsidRPr="00AC7A82">
        <w:rPr>
          <w:szCs w:val="21"/>
        </w:rPr>
        <w:t>74HC148</w:t>
      </w:r>
      <w:r w:rsidRPr="00AC7A82">
        <w:rPr>
          <w:rFonts w:hint="eastAsia"/>
          <w:szCs w:val="21"/>
        </w:rPr>
        <w:t>代码</w:t>
      </w:r>
    </w:p>
    <w:p w14:paraId="7323E40F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2F1075D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3B454A0" w14:textId="77777777" w:rsidR="00852474" w:rsidRPr="008E764D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2"/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 wp14:anchorId="11A648AC" wp14:editId="333EAB54">
            <wp:extent cx="4131945" cy="3305810"/>
            <wp:effectExtent l="1905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1F4FCC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4451E7F" w14:textId="77777777" w:rsidR="00852474" w:rsidRPr="00AC7A82" w:rsidRDefault="00852474" w:rsidP="00852474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//</w:t>
      </w:r>
      <w:r w:rsidRPr="00AC7A82">
        <w:rPr>
          <w:szCs w:val="21"/>
        </w:rPr>
        <w:t>74HC148</w:t>
      </w:r>
      <w:r w:rsidRPr="00AC7A82">
        <w:rPr>
          <w:rFonts w:hint="eastAsia"/>
          <w:szCs w:val="21"/>
        </w:rPr>
        <w:t>测试平台代码</w:t>
      </w:r>
    </w:p>
    <w:p w14:paraId="7AAFE2B9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899C553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E33CD34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63F7BE1" wp14:editId="4C80095B">
            <wp:extent cx="3065780" cy="2312670"/>
            <wp:effectExtent l="1905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780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542BBE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C1EE86D" w14:textId="77777777" w:rsidR="00852474" w:rsidRDefault="00852474" w:rsidP="00852474">
      <w:pPr>
        <w:ind w:firstLineChars="200" w:firstLine="420"/>
        <w:rPr>
          <w:lang w:val="fr-FR"/>
        </w:rPr>
      </w:pPr>
      <w:r>
        <w:rPr>
          <w:rFonts w:hint="eastAsia"/>
        </w:rPr>
        <w:t>//</w:t>
      </w:r>
      <w:r w:rsidRPr="00456D22">
        <w:rPr>
          <w:lang w:val="fr-FR"/>
        </w:rPr>
        <w:t>74HC138</w:t>
      </w:r>
      <w:r>
        <w:rPr>
          <w:rFonts w:hint="eastAsia"/>
          <w:lang w:val="fr-FR"/>
        </w:rPr>
        <w:t>代码</w:t>
      </w:r>
    </w:p>
    <w:p w14:paraId="68C74D40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0EB7E2C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554235F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6F3BEC0" wp14:editId="2FE9ABA9">
            <wp:extent cx="3016885" cy="1725930"/>
            <wp:effectExtent l="1905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885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DDAEA2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E813C63" w14:textId="77777777" w:rsidR="00852474" w:rsidRDefault="00852474" w:rsidP="00852474">
      <w:pPr>
        <w:ind w:firstLineChars="200" w:firstLine="420"/>
        <w:rPr>
          <w:lang w:val="fr-FR"/>
        </w:rPr>
      </w:pPr>
      <w:r>
        <w:rPr>
          <w:rFonts w:hint="eastAsia"/>
          <w:lang w:val="fr-FR"/>
        </w:rPr>
        <w:t>//</w:t>
      </w:r>
      <w:r w:rsidRPr="00456D22">
        <w:rPr>
          <w:lang w:val="fr-FR"/>
        </w:rPr>
        <w:t>74HC138</w:t>
      </w:r>
      <w:r>
        <w:rPr>
          <w:rFonts w:hint="eastAsia"/>
          <w:lang w:val="fr-FR"/>
        </w:rPr>
        <w:t>测试平台代码</w:t>
      </w:r>
    </w:p>
    <w:p w14:paraId="3EF6A35E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6E61B4D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326B390E" wp14:editId="56788C93">
            <wp:extent cx="3036570" cy="2371725"/>
            <wp:effectExtent l="1905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B21DC3" w14:textId="77777777" w:rsidR="00852474" w:rsidRPr="008E764D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2"/>
        <w:rPr>
          <w:b/>
          <w:szCs w:val="21"/>
        </w:rPr>
      </w:pPr>
    </w:p>
    <w:p w14:paraId="102C6B94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327C6EA" w14:textId="77777777" w:rsidR="00852474" w:rsidRDefault="00852474" w:rsidP="00852474">
      <w:pPr>
        <w:ind w:firstLineChars="200" w:firstLine="420"/>
      </w:pPr>
      <w:r>
        <w:rPr>
          <w:rFonts w:hint="eastAsia"/>
          <w:lang w:val="fr-FR"/>
        </w:rPr>
        <w:lastRenderedPageBreak/>
        <w:t>//</w:t>
      </w:r>
      <w:r w:rsidRPr="007864EC">
        <w:t>74HC153</w:t>
      </w:r>
      <w:r>
        <w:rPr>
          <w:rFonts w:hint="eastAsia"/>
        </w:rPr>
        <w:t>代码</w:t>
      </w:r>
    </w:p>
    <w:p w14:paraId="7806B0AF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3B513D3" w14:textId="77777777" w:rsidR="00852474" w:rsidRPr="008E764D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2"/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 wp14:anchorId="69B5CFF9" wp14:editId="7EF864DC">
            <wp:extent cx="2620645" cy="1477010"/>
            <wp:effectExtent l="19050" t="0" r="825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C64F02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6D1D2E7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A948CDC" w14:textId="77777777" w:rsidR="00852474" w:rsidRDefault="00852474" w:rsidP="00852474">
      <w:pPr>
        <w:ind w:firstLineChars="200" w:firstLine="420"/>
      </w:pPr>
      <w:r>
        <w:rPr>
          <w:rFonts w:hint="eastAsia"/>
        </w:rPr>
        <w:t>//</w:t>
      </w:r>
      <w:r w:rsidRPr="007864EC">
        <w:t>74HC153</w:t>
      </w:r>
      <w:r>
        <w:rPr>
          <w:rFonts w:hint="eastAsia"/>
        </w:rPr>
        <w:t>测试平台代码</w:t>
      </w:r>
    </w:p>
    <w:p w14:paraId="6FEC9C73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1A425139" wp14:editId="7D32B093">
            <wp:extent cx="4288155" cy="2571750"/>
            <wp:effectExtent l="1905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3AE162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4E5654F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F6C7971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F7BB38E" w14:textId="77777777" w:rsidR="00852474" w:rsidRDefault="00852474" w:rsidP="00852474">
      <w:pPr>
        <w:ind w:firstLineChars="200" w:firstLine="480"/>
      </w:pPr>
      <w:r>
        <w:rPr>
          <w:rFonts w:hint="eastAsia"/>
          <w:sz w:val="24"/>
        </w:rPr>
        <w:t>//</w:t>
      </w:r>
      <w:r w:rsidRPr="000347F9">
        <w:t>74HC85</w:t>
      </w:r>
      <w:r>
        <w:rPr>
          <w:rFonts w:hint="eastAsia"/>
        </w:rPr>
        <w:t>代码</w:t>
      </w:r>
    </w:p>
    <w:p w14:paraId="17A3F75A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854E3F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1CACF270" wp14:editId="31DD700E">
            <wp:extent cx="3926840" cy="2665095"/>
            <wp:effectExtent l="1905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840" cy="2665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BAD512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98CF8EC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0362000" w14:textId="77777777" w:rsidR="00852474" w:rsidRDefault="00852474" w:rsidP="00852474">
      <w:pPr>
        <w:ind w:firstLineChars="200" w:firstLine="420"/>
      </w:pPr>
      <w:r>
        <w:rPr>
          <w:rFonts w:hint="eastAsia"/>
        </w:rPr>
        <w:t>//</w:t>
      </w:r>
      <w:r w:rsidRPr="000347F9">
        <w:t>74HC85</w:t>
      </w:r>
      <w:r>
        <w:rPr>
          <w:rFonts w:hint="eastAsia"/>
        </w:rPr>
        <w:t>测试平台代码</w:t>
      </w:r>
    </w:p>
    <w:p w14:paraId="37763E32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172099DD" wp14:editId="58BB5F6B">
            <wp:extent cx="3726180" cy="3016885"/>
            <wp:effectExtent l="1905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301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3CE5B9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145BF1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BC11A91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A250982" w14:textId="77777777" w:rsidR="00852474" w:rsidRDefault="00852474" w:rsidP="00852474">
      <w:pPr>
        <w:ind w:firstLineChars="200" w:firstLine="420"/>
      </w:pPr>
      <w:r>
        <w:rPr>
          <w:rFonts w:hint="eastAsia"/>
        </w:rPr>
        <w:t>//74HC283</w:t>
      </w:r>
      <w:r>
        <w:rPr>
          <w:rFonts w:hint="eastAsia"/>
        </w:rPr>
        <w:t>代码</w:t>
      </w:r>
    </w:p>
    <w:p w14:paraId="79EAC273" w14:textId="77777777" w:rsidR="00852474" w:rsidRPr="008E764D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2"/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 wp14:anchorId="27486530" wp14:editId="1F5EA9B2">
            <wp:extent cx="3398520" cy="1163955"/>
            <wp:effectExtent l="1905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32AA4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8BBC41B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65F16E1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8FD6BC3" w14:textId="77777777" w:rsidR="00852474" w:rsidRDefault="00852474" w:rsidP="00852474">
      <w:pPr>
        <w:ind w:firstLineChars="200" w:firstLine="420"/>
      </w:pPr>
      <w:r>
        <w:rPr>
          <w:rFonts w:hint="eastAsia"/>
        </w:rPr>
        <w:t>//</w:t>
      </w:r>
      <w:r w:rsidRPr="000347F9">
        <w:t>74HC</w:t>
      </w:r>
      <w:r>
        <w:t>283</w:t>
      </w:r>
      <w:r>
        <w:rPr>
          <w:rFonts w:hint="eastAsia"/>
        </w:rPr>
        <w:t>测试平台代码</w:t>
      </w:r>
    </w:p>
    <w:p w14:paraId="0D1BF042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3DCD458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0DA0E18B" wp14:editId="6FF936BC">
            <wp:extent cx="5095240" cy="2171065"/>
            <wp:effectExtent l="1905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CAE891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848F026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131A3BD" w14:textId="77777777" w:rsidR="00852474" w:rsidRDefault="00852474" w:rsidP="00852474">
      <w:pPr>
        <w:ind w:firstLineChars="200" w:firstLine="420"/>
      </w:pPr>
      <w:r>
        <w:rPr>
          <w:rFonts w:hint="eastAsia"/>
        </w:rPr>
        <w:t>//74HC4511</w:t>
      </w:r>
      <w:r>
        <w:rPr>
          <w:rFonts w:hint="eastAsia"/>
        </w:rPr>
        <w:t>代码，</w:t>
      </w:r>
      <w:r>
        <w:t>74</w:t>
      </w:r>
      <w:r>
        <w:rPr>
          <w:rFonts w:hint="eastAsia"/>
        </w:rPr>
        <w:t>HC</w:t>
      </w:r>
      <w:r>
        <w:t>4511</w:t>
      </w:r>
      <w:r>
        <w:rPr>
          <w:rFonts w:hint="eastAsia"/>
        </w:rPr>
        <w:t>要求能输出</w:t>
      </w:r>
      <w:r>
        <w:rPr>
          <w:rFonts w:hint="eastAsia"/>
        </w:rPr>
        <w:t>0~F</w:t>
      </w:r>
      <w:r>
        <w:rPr>
          <w:rFonts w:hint="eastAsia"/>
        </w:rPr>
        <w:t>字形。</w:t>
      </w:r>
    </w:p>
    <w:p w14:paraId="186383DF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CC6BF61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46B5AEB3" wp14:editId="42FBF227">
            <wp:extent cx="3809365" cy="5163820"/>
            <wp:effectExtent l="1905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516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A8BD03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767EE95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938C9CE" w14:textId="77777777" w:rsidR="00852474" w:rsidRDefault="00852474" w:rsidP="00852474">
      <w:pPr>
        <w:ind w:firstLineChars="200" w:firstLine="420"/>
      </w:pPr>
      <w:r>
        <w:rPr>
          <w:rFonts w:hint="eastAsia"/>
        </w:rPr>
        <w:t>//</w:t>
      </w:r>
      <w:r w:rsidRPr="000347F9">
        <w:t>74HC</w:t>
      </w:r>
      <w:r>
        <w:t>4511</w:t>
      </w:r>
      <w:r>
        <w:rPr>
          <w:rFonts w:hint="eastAsia"/>
        </w:rPr>
        <w:t>测试平台代码</w:t>
      </w:r>
    </w:p>
    <w:p w14:paraId="42A2D175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B4A4560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568595F0" wp14:editId="5DD5F4DF">
            <wp:extent cx="4381500" cy="2259330"/>
            <wp:effectExtent l="1905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465D7" w14:textId="77777777" w:rsidR="00852474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FD3CD96" w14:textId="77777777" w:rsidR="00852474" w:rsidRPr="00AC7A82" w:rsidRDefault="00852474" w:rsidP="00852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B82BD4D" w14:textId="77777777" w:rsidR="00852474" w:rsidRDefault="00852474" w:rsidP="00852474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、第一次仿真结果</w:t>
      </w:r>
      <w:r>
        <w:rPr>
          <w:rFonts w:hint="eastAsia"/>
          <w:sz w:val="24"/>
        </w:rPr>
        <w:t>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，注明对应的模块</w:t>
      </w:r>
      <w:r>
        <w:rPr>
          <w:rFonts w:hint="eastAsia"/>
          <w:sz w:val="24"/>
        </w:rPr>
        <w:t>）</w:t>
      </w:r>
    </w:p>
    <w:p w14:paraId="01A4E33B" w14:textId="77777777" w:rsidR="00852474" w:rsidRPr="00FA3839" w:rsidRDefault="00852474" w:rsidP="00852474">
      <w:pPr>
        <w:ind w:firstLineChars="200" w:firstLine="482"/>
        <w:rPr>
          <w:b/>
          <w:sz w:val="24"/>
        </w:rPr>
      </w:pPr>
      <w:r w:rsidRPr="00FA3839">
        <w:rPr>
          <w:rFonts w:hint="eastAsia"/>
          <w:b/>
          <w:sz w:val="24"/>
        </w:rPr>
        <w:t>交通灯：</w:t>
      </w:r>
    </w:p>
    <w:p w14:paraId="2DAE0103" w14:textId="77777777" w:rsidR="00852474" w:rsidRPr="008E764D" w:rsidRDefault="00852474" w:rsidP="00852474">
      <w:pPr>
        <w:ind w:firstLineChars="200" w:firstLine="482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420034C" wp14:editId="0B2B7738">
            <wp:extent cx="5759450" cy="587750"/>
            <wp:effectExtent l="1905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8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699AE0" w14:textId="77777777" w:rsidR="00852474" w:rsidRPr="00FA3839" w:rsidRDefault="00852474" w:rsidP="00852474">
      <w:pPr>
        <w:ind w:firstLineChars="200" w:firstLine="482"/>
        <w:rPr>
          <w:b/>
          <w:sz w:val="24"/>
        </w:rPr>
      </w:pPr>
      <w:r w:rsidRPr="00FA3839">
        <w:rPr>
          <w:b/>
          <w:sz w:val="24"/>
        </w:rPr>
        <w:t>裁判：</w:t>
      </w:r>
    </w:p>
    <w:p w14:paraId="796726A0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1D895585" wp14:editId="38A28F4E">
            <wp:extent cx="5759450" cy="468155"/>
            <wp:effectExtent l="1905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41C6DF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74HC85:</w:t>
      </w:r>
    </w:p>
    <w:p w14:paraId="477702BF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4F6081D2" wp14:editId="44613100">
            <wp:extent cx="5759450" cy="514822"/>
            <wp:effectExtent l="1905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14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B139E5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74HC4511:</w:t>
      </w:r>
    </w:p>
    <w:p w14:paraId="1906DE3C" w14:textId="77777777" w:rsidR="00852474" w:rsidRDefault="00852474" w:rsidP="00852474">
      <w:pPr>
        <w:ind w:firstLineChars="200" w:firstLine="480"/>
        <w:rPr>
          <w:noProof/>
          <w:sz w:val="24"/>
        </w:rPr>
      </w:pPr>
    </w:p>
    <w:p w14:paraId="378867AF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5FA1B36D" wp14:editId="596D420D">
            <wp:extent cx="5759450" cy="378327"/>
            <wp:effectExtent l="1905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8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FE6DC8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74HC283:</w:t>
      </w:r>
    </w:p>
    <w:p w14:paraId="69C656E3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F8BC450" wp14:editId="3FF717DD">
            <wp:extent cx="5759450" cy="408851"/>
            <wp:effectExtent l="1905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003C5F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74HC153:</w:t>
      </w:r>
    </w:p>
    <w:p w14:paraId="1918F6A9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55B5B38" wp14:editId="1CC73655">
            <wp:extent cx="5759450" cy="314798"/>
            <wp:effectExtent l="1905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BB6578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74HC148:</w:t>
      </w:r>
    </w:p>
    <w:p w14:paraId="49308FA6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17C1D31" wp14:editId="3178B120">
            <wp:extent cx="5759450" cy="483419"/>
            <wp:effectExtent l="1905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03B23D" w14:textId="77777777" w:rsidR="00852474" w:rsidRPr="007967F9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74HC138:</w:t>
      </w:r>
    </w:p>
    <w:p w14:paraId="13D9AD52" w14:textId="77777777" w:rsidR="00852474" w:rsidRPr="00FA3839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7E2FE7AC" wp14:editId="0ED7A387">
            <wp:extent cx="5759450" cy="377099"/>
            <wp:effectExtent l="1905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DAF07E" w14:textId="77777777" w:rsidR="00852474" w:rsidRDefault="00852474" w:rsidP="00852474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、综合结果</w:t>
      </w:r>
      <w:r>
        <w:rPr>
          <w:rFonts w:hint="eastAsia"/>
          <w:sz w:val="24"/>
        </w:rPr>
        <w:t>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，注明对应的模块</w:t>
      </w:r>
      <w:r>
        <w:rPr>
          <w:rFonts w:hint="eastAsia"/>
          <w:sz w:val="24"/>
        </w:rPr>
        <w:t>）</w:t>
      </w:r>
    </w:p>
    <w:p w14:paraId="0A48D31D" w14:textId="77777777" w:rsidR="00852474" w:rsidRPr="00FA3839" w:rsidRDefault="00852474" w:rsidP="00852474">
      <w:pPr>
        <w:ind w:firstLineChars="200" w:firstLine="482"/>
        <w:rPr>
          <w:b/>
          <w:sz w:val="24"/>
        </w:rPr>
      </w:pPr>
      <w:r w:rsidRPr="00FA3839">
        <w:rPr>
          <w:rFonts w:hint="eastAsia"/>
          <w:b/>
          <w:sz w:val="24"/>
        </w:rPr>
        <w:t>交通灯：</w:t>
      </w:r>
    </w:p>
    <w:p w14:paraId="26D7C200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1A93735" wp14:editId="53B79277">
            <wp:extent cx="4374882" cy="1902147"/>
            <wp:effectExtent l="19050" t="0" r="6618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940" cy="190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3A31E6" w14:textId="77777777" w:rsidR="00852474" w:rsidRPr="00FA3839" w:rsidRDefault="00852474" w:rsidP="00852474">
      <w:pPr>
        <w:ind w:firstLineChars="200" w:firstLine="482"/>
        <w:rPr>
          <w:b/>
          <w:sz w:val="24"/>
        </w:rPr>
      </w:pPr>
      <w:r w:rsidRPr="00FA3839">
        <w:rPr>
          <w:rFonts w:hint="eastAsia"/>
          <w:b/>
          <w:sz w:val="24"/>
        </w:rPr>
        <w:t>裁判：</w:t>
      </w:r>
    </w:p>
    <w:p w14:paraId="59990B5C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447AD17F" wp14:editId="36C3DA84">
            <wp:extent cx="4708916" cy="2266140"/>
            <wp:effectExtent l="1905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62" cy="2265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55BB36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74HC85:</w:t>
      </w:r>
    </w:p>
    <w:p w14:paraId="76FBEAF1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2A2CA94" wp14:editId="0A425454">
            <wp:extent cx="5759450" cy="2763409"/>
            <wp:effectExtent l="1905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6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712812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74HC4511:</w:t>
      </w:r>
    </w:p>
    <w:p w14:paraId="451B1294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2DA9D5B6" wp14:editId="67786D9F">
            <wp:extent cx="5759450" cy="2446097"/>
            <wp:effectExtent l="1905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4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A4A204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74HC283:</w:t>
      </w:r>
    </w:p>
    <w:p w14:paraId="58E83CA8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2126A0C" wp14:editId="677AF672">
            <wp:extent cx="5759450" cy="2087525"/>
            <wp:effectExtent l="1905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8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6BE4A0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74HC153:</w:t>
      </w:r>
    </w:p>
    <w:p w14:paraId="262EC809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34D5412" wp14:editId="789F1C83">
            <wp:extent cx="5759450" cy="1927758"/>
            <wp:effectExtent l="1905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27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BCC90C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74HC148:</w:t>
      </w:r>
    </w:p>
    <w:p w14:paraId="4479D203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0B15D60A" wp14:editId="5FC0E844">
            <wp:extent cx="5759450" cy="2990601"/>
            <wp:effectExtent l="1905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90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7A9249" w14:textId="77777777" w:rsidR="00852474" w:rsidRDefault="00852474" w:rsidP="00852474">
      <w:pPr>
        <w:ind w:firstLineChars="200" w:firstLine="480"/>
        <w:rPr>
          <w:ins w:id="2" w:author="user" w:date="2024-11-28T17:38:00Z"/>
          <w:sz w:val="24"/>
        </w:rPr>
      </w:pPr>
      <w:r>
        <w:rPr>
          <w:rFonts w:hint="eastAsia"/>
          <w:sz w:val="24"/>
        </w:rPr>
        <w:t>74HC138:</w:t>
      </w:r>
    </w:p>
    <w:p w14:paraId="494AC227" w14:textId="77777777" w:rsidR="00852474" w:rsidRPr="007967F9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069B601C" wp14:editId="11C2B8C3">
            <wp:extent cx="5759450" cy="2036975"/>
            <wp:effectExtent l="1905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071E85" w14:textId="77777777" w:rsidR="00852474" w:rsidRDefault="00852474" w:rsidP="00852474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4</w:t>
      </w:r>
      <w:r w:rsidRPr="007967F9">
        <w:rPr>
          <w:rFonts w:hint="eastAsia"/>
          <w:sz w:val="24"/>
        </w:rPr>
        <w:t>、第二次仿真结果（综合后）</w:t>
      </w:r>
      <w:r>
        <w:rPr>
          <w:rFonts w:hint="eastAsia"/>
          <w:sz w:val="24"/>
        </w:rPr>
        <w:t>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，注明对应的模块</w:t>
      </w:r>
      <w:r>
        <w:rPr>
          <w:rFonts w:hint="eastAsia"/>
          <w:sz w:val="24"/>
        </w:rPr>
        <w:t>）</w:t>
      </w:r>
      <w:r w:rsidRPr="007967F9">
        <w:rPr>
          <w:rFonts w:hint="eastAsia"/>
          <w:sz w:val="24"/>
        </w:rPr>
        <w:t>。回答输出信号是否有延迟，</w:t>
      </w:r>
      <w:r>
        <w:rPr>
          <w:rFonts w:hint="eastAsia"/>
          <w:sz w:val="24"/>
        </w:rPr>
        <w:t>最大</w:t>
      </w:r>
      <w:r w:rsidRPr="007967F9">
        <w:rPr>
          <w:rFonts w:hint="eastAsia"/>
          <w:sz w:val="24"/>
        </w:rPr>
        <w:t>延迟时间约为多少？</w:t>
      </w:r>
      <w:r>
        <w:rPr>
          <w:rFonts w:hint="eastAsia"/>
          <w:sz w:val="24"/>
        </w:rPr>
        <w:t>在图中对传输延迟位置进行标记。</w:t>
      </w:r>
    </w:p>
    <w:p w14:paraId="302AB1AE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交通灯：</w:t>
      </w:r>
    </w:p>
    <w:p w14:paraId="70EF201F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7636D938" wp14:editId="31382504">
            <wp:extent cx="5759450" cy="449127"/>
            <wp:effectExtent l="1905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49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B04325" w14:textId="77777777" w:rsidR="00852474" w:rsidRPr="00925D4F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300ps</w:t>
      </w:r>
      <w:r>
        <w:rPr>
          <w:rFonts w:hint="eastAsia"/>
          <w:sz w:val="24"/>
        </w:rPr>
        <w:t>。</w:t>
      </w:r>
    </w:p>
    <w:p w14:paraId="250C9BEA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裁判：</w:t>
      </w:r>
    </w:p>
    <w:p w14:paraId="6FC61FB2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1F0E50A" wp14:editId="218FA1A0">
            <wp:extent cx="5759450" cy="479698"/>
            <wp:effectExtent l="1905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79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BAD8A4" w14:textId="77777777" w:rsidR="00852474" w:rsidRPr="00925D4F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200ps</w:t>
      </w:r>
      <w:r>
        <w:rPr>
          <w:rFonts w:hint="eastAsia"/>
          <w:sz w:val="24"/>
        </w:rPr>
        <w:t>。</w:t>
      </w:r>
    </w:p>
    <w:p w14:paraId="0115D17E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74HC85:</w:t>
      </w:r>
    </w:p>
    <w:p w14:paraId="3D126DF2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1E384DAB" wp14:editId="71086B17">
            <wp:extent cx="5759450" cy="607333"/>
            <wp:effectExtent l="1905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0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10A5F9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600ps</w:t>
      </w:r>
      <w:r>
        <w:rPr>
          <w:rFonts w:hint="eastAsia"/>
          <w:sz w:val="24"/>
        </w:rPr>
        <w:t>。</w:t>
      </w:r>
    </w:p>
    <w:p w14:paraId="24BC0438" w14:textId="77777777" w:rsidR="00852474" w:rsidRPr="00FA3839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74HC4511:</w:t>
      </w:r>
    </w:p>
    <w:p w14:paraId="5BFAAC1D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6B01469E" wp14:editId="2AFEFF94">
            <wp:extent cx="5759450" cy="566793"/>
            <wp:effectExtent l="1905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6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A9B139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400ps</w:t>
      </w:r>
      <w:r>
        <w:rPr>
          <w:rFonts w:hint="eastAsia"/>
          <w:sz w:val="24"/>
        </w:rPr>
        <w:t>。</w:t>
      </w:r>
    </w:p>
    <w:p w14:paraId="1B00A5A3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74HC283:</w:t>
      </w:r>
    </w:p>
    <w:p w14:paraId="02DF0E19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39FA510" wp14:editId="6E8C178C">
            <wp:extent cx="5759450" cy="398516"/>
            <wp:effectExtent l="1905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8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2C8B2E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410ps</w:t>
      </w:r>
      <w:r>
        <w:rPr>
          <w:rFonts w:hint="eastAsia"/>
          <w:sz w:val="24"/>
        </w:rPr>
        <w:t>。</w:t>
      </w:r>
    </w:p>
    <w:p w14:paraId="41E44319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74HC153:</w:t>
      </w:r>
    </w:p>
    <w:p w14:paraId="6CEEE953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F7053AB" wp14:editId="634679B2">
            <wp:extent cx="5759450" cy="390701"/>
            <wp:effectExtent l="1905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0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7A0DCA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420ps</w:t>
      </w:r>
      <w:r>
        <w:rPr>
          <w:rFonts w:hint="eastAsia"/>
          <w:sz w:val="24"/>
        </w:rPr>
        <w:t>。</w:t>
      </w:r>
    </w:p>
    <w:p w14:paraId="796FC2F0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74HC148:</w:t>
      </w:r>
    </w:p>
    <w:p w14:paraId="4F96791B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1B792CF" wp14:editId="1A87CD51">
            <wp:extent cx="5759450" cy="578156"/>
            <wp:effectExtent l="1905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8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B0EDD4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200ps</w:t>
      </w:r>
      <w:r>
        <w:rPr>
          <w:rFonts w:hint="eastAsia"/>
          <w:sz w:val="24"/>
        </w:rPr>
        <w:t>。</w:t>
      </w:r>
    </w:p>
    <w:p w14:paraId="50A0C2DE" w14:textId="77777777" w:rsidR="00852474" w:rsidRPr="007967F9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74HC138:</w:t>
      </w:r>
    </w:p>
    <w:p w14:paraId="4260AB38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66DC6627" wp14:editId="3047DC2E">
            <wp:extent cx="5759450" cy="647831"/>
            <wp:effectExtent l="1905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47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9564C1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380ps</w:t>
      </w:r>
      <w:r>
        <w:rPr>
          <w:rFonts w:hint="eastAsia"/>
          <w:sz w:val="24"/>
        </w:rPr>
        <w:t>。</w:t>
      </w:r>
    </w:p>
    <w:p w14:paraId="2B46F8B0" w14:textId="77777777" w:rsidR="00852474" w:rsidRPr="007967F9" w:rsidRDefault="00852474" w:rsidP="00852474">
      <w:pPr>
        <w:ind w:firstLineChars="200" w:firstLine="480"/>
        <w:rPr>
          <w:sz w:val="24"/>
        </w:rPr>
      </w:pPr>
    </w:p>
    <w:p w14:paraId="5CBF30BB" w14:textId="77777777" w:rsidR="00852474" w:rsidRDefault="00852474" w:rsidP="00852474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5</w:t>
      </w:r>
      <w:r w:rsidRPr="007967F9">
        <w:rPr>
          <w:rFonts w:hint="eastAsia"/>
          <w:sz w:val="24"/>
        </w:rPr>
        <w:t>、第三次仿真结果（布局布线后）</w:t>
      </w:r>
      <w:r>
        <w:rPr>
          <w:rFonts w:hint="eastAsia"/>
          <w:sz w:val="24"/>
        </w:rPr>
        <w:t>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，注明对应的模块</w:t>
      </w:r>
      <w:r>
        <w:rPr>
          <w:rFonts w:hint="eastAsia"/>
          <w:sz w:val="24"/>
        </w:rPr>
        <w:t>）</w:t>
      </w:r>
      <w:r w:rsidRPr="007967F9">
        <w:rPr>
          <w:rFonts w:hint="eastAsia"/>
          <w:sz w:val="24"/>
        </w:rPr>
        <w:t>。回答输出信号是否有延迟，</w:t>
      </w:r>
      <w:r>
        <w:rPr>
          <w:rFonts w:hint="eastAsia"/>
          <w:sz w:val="24"/>
        </w:rPr>
        <w:t>最大</w:t>
      </w:r>
      <w:r w:rsidRPr="007967F9">
        <w:rPr>
          <w:rFonts w:hint="eastAsia"/>
          <w:sz w:val="24"/>
        </w:rPr>
        <w:t>延迟时间约为多少？分析是否有出现竞争冒险。</w:t>
      </w:r>
    </w:p>
    <w:p w14:paraId="2DBD6A00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交通灯：</w:t>
      </w:r>
    </w:p>
    <w:p w14:paraId="56984356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4FD6ADC5" wp14:editId="79D54F55">
            <wp:extent cx="5759450" cy="571049"/>
            <wp:effectExtent l="1905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1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C2312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5500ps</w:t>
      </w:r>
      <w:r>
        <w:rPr>
          <w:rFonts w:hint="eastAsia"/>
          <w:sz w:val="24"/>
        </w:rPr>
        <w:t>。无竞争冒险</w:t>
      </w:r>
    </w:p>
    <w:p w14:paraId="2BBA2170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裁判：</w:t>
      </w:r>
    </w:p>
    <w:p w14:paraId="1EA18C7F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075157E2" wp14:editId="56A53112">
            <wp:extent cx="5759450" cy="408928"/>
            <wp:effectExtent l="1905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8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97B091" w14:textId="77777777" w:rsidR="00852474" w:rsidRPr="007967F9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最大延迟约为</w:t>
      </w:r>
      <w:r>
        <w:rPr>
          <w:rFonts w:hint="eastAsia"/>
          <w:sz w:val="24"/>
        </w:rPr>
        <w:t>5200ps</w:t>
      </w:r>
      <w:r>
        <w:rPr>
          <w:rFonts w:hint="eastAsia"/>
          <w:sz w:val="24"/>
        </w:rPr>
        <w:t>。无竞争冒险。</w:t>
      </w:r>
    </w:p>
    <w:p w14:paraId="745D68A3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74HC85:</w:t>
      </w:r>
    </w:p>
    <w:p w14:paraId="3E843DBC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A5873AE" wp14:editId="4E5AA284">
            <wp:extent cx="5759450" cy="521245"/>
            <wp:effectExtent l="1905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2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412D56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10900ps</w:t>
      </w:r>
      <w:r>
        <w:rPr>
          <w:rFonts w:hint="eastAsia"/>
          <w:sz w:val="24"/>
        </w:rPr>
        <w:t>。无竞争冒险。</w:t>
      </w:r>
    </w:p>
    <w:p w14:paraId="4975267E" w14:textId="77777777" w:rsidR="00852474" w:rsidRPr="00FA3839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74HC4511:</w:t>
      </w:r>
    </w:p>
    <w:p w14:paraId="2E527921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61986A9" wp14:editId="1C4FB9AB">
            <wp:extent cx="5759450" cy="668218"/>
            <wp:effectExtent l="1905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68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FDBA29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12500ps</w:t>
      </w:r>
      <w:r>
        <w:rPr>
          <w:rFonts w:hint="eastAsia"/>
          <w:sz w:val="24"/>
        </w:rPr>
        <w:t>。无竞争冒险。</w:t>
      </w:r>
    </w:p>
    <w:p w14:paraId="1CDB8233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74HC283:</w:t>
      </w:r>
    </w:p>
    <w:p w14:paraId="2C1EA70F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9929868" wp14:editId="47EDABF7">
            <wp:extent cx="5759450" cy="358759"/>
            <wp:effectExtent l="1905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FBBDB2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5200ps</w:t>
      </w:r>
      <w:r>
        <w:rPr>
          <w:rFonts w:hint="eastAsia"/>
          <w:sz w:val="24"/>
        </w:rPr>
        <w:t>。无竞争冒险。</w:t>
      </w:r>
    </w:p>
    <w:p w14:paraId="0AA927F0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74HC153:</w:t>
      </w:r>
    </w:p>
    <w:p w14:paraId="166DE69A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3EB08F0" wp14:editId="6AC2895F">
            <wp:extent cx="5759450" cy="364995"/>
            <wp:effectExtent l="1905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344F35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7000ps</w:t>
      </w:r>
      <w:r>
        <w:rPr>
          <w:rFonts w:hint="eastAsia"/>
          <w:sz w:val="24"/>
        </w:rPr>
        <w:t>。无竞争冒险。</w:t>
      </w:r>
    </w:p>
    <w:p w14:paraId="1ECF4CA5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74HC148:</w:t>
      </w:r>
    </w:p>
    <w:p w14:paraId="11BC05C0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41CE577" wp14:editId="239BEBE9">
            <wp:extent cx="5759450" cy="631842"/>
            <wp:effectExtent l="1905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31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3545E1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5500ps</w:t>
      </w:r>
      <w:r>
        <w:rPr>
          <w:rFonts w:hint="eastAsia"/>
          <w:sz w:val="24"/>
        </w:rPr>
        <w:t>。无竞争冒险。</w:t>
      </w:r>
    </w:p>
    <w:p w14:paraId="17C6AC3F" w14:textId="77777777" w:rsidR="00852474" w:rsidRPr="007967F9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74HC138:</w:t>
      </w:r>
    </w:p>
    <w:p w14:paraId="3BCAA8C1" w14:textId="77777777" w:rsidR="00852474" w:rsidRDefault="00852474" w:rsidP="00852474">
      <w:pPr>
        <w:ind w:firstLineChars="200" w:firstLine="480"/>
        <w:rPr>
          <w:sz w:val="24"/>
        </w:rPr>
      </w:pPr>
      <w:r>
        <w:rPr>
          <w:noProof/>
          <w:sz w:val="24"/>
        </w:rPr>
        <w:drawing>
          <wp:inline distT="0" distB="0" distL="0" distR="0" wp14:anchorId="2FB60FC7" wp14:editId="76881FBA">
            <wp:extent cx="5759450" cy="432985"/>
            <wp:effectExtent l="19050" t="0" r="0" b="0"/>
            <wp:docPr id="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B8D2F8" w14:textId="77777777" w:rsidR="00852474" w:rsidRDefault="00852474" w:rsidP="0085247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最大延迟约为</w:t>
      </w:r>
      <w:r>
        <w:rPr>
          <w:rFonts w:hint="eastAsia"/>
          <w:sz w:val="24"/>
        </w:rPr>
        <w:t>8000ps</w:t>
      </w:r>
      <w:r>
        <w:rPr>
          <w:rFonts w:hint="eastAsia"/>
          <w:sz w:val="24"/>
        </w:rPr>
        <w:t>。无竞争冒险。</w:t>
      </w:r>
    </w:p>
    <w:p w14:paraId="33E73114" w14:textId="77777777" w:rsidR="00852474" w:rsidRDefault="00852474" w:rsidP="00852474">
      <w:pPr>
        <w:ind w:firstLineChars="200" w:firstLine="480"/>
        <w:rPr>
          <w:sz w:val="24"/>
        </w:rPr>
      </w:pPr>
    </w:p>
    <w:p w14:paraId="466B061F" w14:textId="77777777" w:rsidR="00852474" w:rsidRDefault="00852474" w:rsidP="00852474">
      <w:pPr>
        <w:ind w:firstLineChars="200" w:firstLine="480"/>
        <w:rPr>
          <w:sz w:val="24"/>
        </w:rPr>
      </w:pPr>
    </w:p>
    <w:p w14:paraId="5168085B" w14:textId="77777777" w:rsidR="00852474" w:rsidRDefault="00852474" w:rsidP="00852474">
      <w:pPr>
        <w:ind w:firstLineChars="200" w:firstLine="480"/>
        <w:rPr>
          <w:sz w:val="24"/>
        </w:rPr>
      </w:pPr>
    </w:p>
    <w:p w14:paraId="15EBB947" w14:textId="77777777" w:rsidR="00852474" w:rsidRDefault="00852474" w:rsidP="00852474">
      <w:pPr>
        <w:ind w:firstLineChars="200" w:firstLine="480"/>
        <w:rPr>
          <w:sz w:val="24"/>
        </w:rPr>
      </w:pPr>
    </w:p>
    <w:p w14:paraId="2EDCFC76" w14:textId="77777777" w:rsidR="00852474" w:rsidRDefault="00852474" w:rsidP="00852474">
      <w:pPr>
        <w:ind w:firstLineChars="200" w:firstLine="480"/>
        <w:rPr>
          <w:sz w:val="24"/>
        </w:rPr>
      </w:pPr>
    </w:p>
    <w:p w14:paraId="73A3EDEC" w14:textId="77777777" w:rsidR="00852474" w:rsidRDefault="00852474" w:rsidP="00852474">
      <w:pPr>
        <w:ind w:firstLineChars="200" w:firstLine="480"/>
        <w:rPr>
          <w:sz w:val="24"/>
        </w:rPr>
      </w:pPr>
    </w:p>
    <w:p w14:paraId="4CDA36F8" w14:textId="77777777" w:rsidR="00852474" w:rsidRDefault="00852474" w:rsidP="00852474">
      <w:pPr>
        <w:ind w:firstLineChars="200" w:firstLine="480"/>
        <w:rPr>
          <w:sz w:val="24"/>
        </w:rPr>
      </w:pPr>
    </w:p>
    <w:p w14:paraId="7F004296" w14:textId="77777777" w:rsidR="00E954CF" w:rsidRPr="009759FB" w:rsidRDefault="00E954CF" w:rsidP="00E954CF">
      <w:pPr>
        <w:pStyle w:val="1"/>
      </w:pPr>
      <w:r w:rsidRPr="009759FB">
        <w:rPr>
          <w:rFonts w:hint="eastAsia"/>
        </w:rPr>
        <w:lastRenderedPageBreak/>
        <w:t>实验</w:t>
      </w:r>
      <w:r>
        <w:rPr>
          <w:rFonts w:hint="eastAsia"/>
        </w:rPr>
        <w:t>七</w:t>
      </w:r>
      <w:r w:rsidRPr="00F631F7">
        <w:rPr>
          <w:rFonts w:hint="eastAsia"/>
        </w:rPr>
        <w:t>基于</w:t>
      </w:r>
      <w:r>
        <w:t>EDA</w:t>
      </w:r>
      <w:r>
        <w:rPr>
          <w:rFonts w:hint="eastAsia"/>
        </w:rPr>
        <w:t>工具</w:t>
      </w:r>
      <w:r w:rsidRPr="00F631F7">
        <w:rPr>
          <w:rFonts w:hint="eastAsia"/>
        </w:rPr>
        <w:t>的数字逻辑实验——</w:t>
      </w:r>
      <w:r w:rsidRPr="00FE1EDA">
        <w:rPr>
          <w:rFonts w:hint="eastAsia"/>
        </w:rPr>
        <w:t>现代组合逻辑电路</w:t>
      </w:r>
      <w:r>
        <w:rPr>
          <w:rFonts w:hint="eastAsia"/>
        </w:rPr>
        <w:t>综合实验</w:t>
      </w:r>
      <w:r w:rsidRPr="006C0DEB">
        <w:rPr>
          <w:rFonts w:hint="eastAsia"/>
        </w:rPr>
        <w:t>（</w:t>
      </w:r>
      <w:r>
        <w:t>3</w:t>
      </w:r>
      <w:r w:rsidRPr="006C0DEB">
        <w:rPr>
          <w:rFonts w:hint="eastAsia"/>
        </w:rPr>
        <w:t>学时）</w:t>
      </w:r>
    </w:p>
    <w:p w14:paraId="480776CB" w14:textId="77777777" w:rsidR="00E954CF" w:rsidRPr="009759FB" w:rsidRDefault="00E954CF" w:rsidP="00E954C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FE1EDA">
        <w:rPr>
          <w:rFonts w:ascii="华文仿宋" w:eastAsia="华文仿宋" w:hAnsi="华文仿宋" w:hint="eastAsia"/>
          <w:sz w:val="28"/>
        </w:rPr>
        <w:t>1</w:t>
      </w:r>
      <w:r>
        <w:rPr>
          <w:rFonts w:ascii="华文仿宋" w:eastAsia="华文仿宋" w:hAnsi="华文仿宋" w:hint="eastAsia"/>
          <w:sz w:val="28"/>
        </w:rPr>
        <w:t>-</w:t>
      </w:r>
      <w:r>
        <w:rPr>
          <w:rFonts w:ascii="华文仿宋" w:eastAsia="华文仿宋" w:hAnsi="华文仿宋"/>
          <w:sz w:val="28"/>
        </w:rPr>
        <w:t>3.</w:t>
      </w:r>
      <w:r w:rsidRPr="00FE1EDA">
        <w:rPr>
          <w:rFonts w:ascii="华文仿宋" w:eastAsia="华文仿宋" w:hAnsi="华文仿宋" w:hint="eastAsia"/>
          <w:sz w:val="28"/>
        </w:rPr>
        <w:t>现代组合逻辑电路</w:t>
      </w:r>
      <w:r>
        <w:rPr>
          <w:rFonts w:ascii="华文仿宋" w:eastAsia="华文仿宋" w:hAnsi="华文仿宋" w:hint="eastAsia"/>
          <w:sz w:val="28"/>
        </w:rPr>
        <w:t>综合实验</w:t>
      </w:r>
    </w:p>
    <w:p w14:paraId="61651ECA" w14:textId="77777777" w:rsidR="00E954CF" w:rsidRPr="00C02B0E" w:rsidRDefault="00E954CF" w:rsidP="00E954CF">
      <w:pPr>
        <w:pStyle w:val="2"/>
        <w:spacing w:before="156" w:after="156"/>
        <w:rPr>
          <w:rFonts w:ascii="Times New Roman" w:hAnsi="Times New Roman"/>
        </w:rPr>
      </w:pPr>
      <w:r>
        <w:rPr>
          <w:rFonts w:ascii="Times New Roman" w:hAnsi="Times New Roman" w:hint="eastAsia"/>
        </w:rPr>
        <w:t>组合</w:t>
      </w:r>
      <w:r w:rsidRPr="00C02B0E">
        <w:rPr>
          <w:rFonts w:ascii="Times New Roman" w:hAnsi="Times New Roman" w:hint="eastAsia"/>
        </w:rPr>
        <w:t>逻辑电路</w:t>
      </w:r>
      <w:r>
        <w:rPr>
          <w:rFonts w:ascii="Times New Roman" w:hAnsi="Times New Roman" w:hint="eastAsia"/>
        </w:rPr>
        <w:t>综合</w:t>
      </w:r>
    </w:p>
    <w:p w14:paraId="7F5B0B70" w14:textId="77777777" w:rsidR="00E954CF" w:rsidRPr="00CC324E" w:rsidRDefault="00E954CF" w:rsidP="00E954CF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一、实验目的</w:t>
      </w:r>
    </w:p>
    <w:p w14:paraId="62D2C2A5" w14:textId="77777777" w:rsidR="00E954CF" w:rsidRPr="00554E3B" w:rsidRDefault="00E954CF" w:rsidP="00E954CF">
      <w:pPr>
        <w:ind w:firstLineChars="200" w:firstLine="480"/>
        <w:rPr>
          <w:sz w:val="24"/>
        </w:rPr>
      </w:pPr>
      <w:r w:rsidRPr="00554E3B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了解基于</w:t>
      </w:r>
      <w:r w:rsidRPr="00554E3B">
        <w:rPr>
          <w:sz w:val="24"/>
        </w:rPr>
        <w:t>Verilog</w:t>
      </w:r>
      <w:r w:rsidRPr="00554E3B">
        <w:rPr>
          <w:rFonts w:hint="eastAsia"/>
          <w:sz w:val="24"/>
        </w:rPr>
        <w:t>的组合逻辑电路的设计及其验证。</w:t>
      </w:r>
    </w:p>
    <w:p w14:paraId="4A8210A1" w14:textId="77777777" w:rsidR="00E954CF" w:rsidRDefault="00E954CF" w:rsidP="00E954CF">
      <w:pPr>
        <w:ind w:firstLineChars="200" w:firstLine="480"/>
        <w:rPr>
          <w:sz w:val="24"/>
        </w:rPr>
      </w:pPr>
      <w:r w:rsidRPr="00554E3B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熟悉利用</w:t>
      </w:r>
      <w:r w:rsidRPr="00554E3B">
        <w:rPr>
          <w:sz w:val="24"/>
        </w:rPr>
        <w:t>EDA</w:t>
      </w:r>
      <w:r w:rsidRPr="00554E3B">
        <w:rPr>
          <w:rFonts w:hint="eastAsia"/>
          <w:sz w:val="24"/>
        </w:rPr>
        <w:t>工具进行设计及仿真的流程。</w:t>
      </w:r>
    </w:p>
    <w:p w14:paraId="7AC4BE69" w14:textId="77777777" w:rsidR="00E954CF" w:rsidRDefault="00E954CF" w:rsidP="00E954C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熟悉实验箱的使用和程序下载</w:t>
      </w:r>
      <w:r>
        <w:rPr>
          <w:rFonts w:hint="eastAsia"/>
          <w:sz w:val="24"/>
        </w:rPr>
        <w:t>（烧录）</w:t>
      </w:r>
      <w:r w:rsidRPr="006E76CF">
        <w:rPr>
          <w:rFonts w:hint="eastAsia"/>
          <w:sz w:val="24"/>
        </w:rPr>
        <w:t>及测试的方法。</w:t>
      </w:r>
    </w:p>
    <w:p w14:paraId="68C9BEC0" w14:textId="77777777" w:rsidR="00E954CF" w:rsidRPr="006E76CF" w:rsidRDefault="00E954CF" w:rsidP="00E954C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、掌握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设计方法。</w:t>
      </w:r>
    </w:p>
    <w:p w14:paraId="1EA7A84A" w14:textId="77777777" w:rsidR="00E954CF" w:rsidRPr="00554E3B" w:rsidRDefault="00E954CF" w:rsidP="00E954CF">
      <w:pPr>
        <w:ind w:firstLineChars="200" w:firstLine="480"/>
        <w:rPr>
          <w:sz w:val="24"/>
        </w:rPr>
      </w:pPr>
      <w:r>
        <w:rPr>
          <w:sz w:val="24"/>
        </w:rPr>
        <w:t>5</w:t>
      </w:r>
      <w:r>
        <w:rPr>
          <w:rFonts w:hint="eastAsia"/>
          <w:sz w:val="24"/>
        </w:rPr>
        <w:t>、</w:t>
      </w:r>
      <w:r w:rsidRPr="00554E3B">
        <w:rPr>
          <w:rFonts w:hint="eastAsia"/>
          <w:sz w:val="24"/>
        </w:rPr>
        <w:t>学习</w:t>
      </w: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进行组合逻辑电路的</w:t>
      </w:r>
      <w:r w:rsidRPr="00554E3B">
        <w:rPr>
          <w:rFonts w:hint="eastAsia"/>
          <w:sz w:val="24"/>
        </w:rPr>
        <w:t>设计</w:t>
      </w:r>
      <w:r>
        <w:rPr>
          <w:rFonts w:hint="eastAsia"/>
          <w:sz w:val="24"/>
        </w:rPr>
        <w:t>机验证</w:t>
      </w:r>
      <w:r w:rsidRPr="00554E3B">
        <w:rPr>
          <w:rFonts w:hint="eastAsia"/>
          <w:sz w:val="24"/>
        </w:rPr>
        <w:t>。</w:t>
      </w:r>
    </w:p>
    <w:p w14:paraId="20EFDEE0" w14:textId="77777777" w:rsidR="00E954CF" w:rsidRPr="00554E3B" w:rsidRDefault="00E954CF" w:rsidP="00E954CF"/>
    <w:p w14:paraId="2D45EF7F" w14:textId="77777777" w:rsidR="00E954CF" w:rsidRPr="00CC324E" w:rsidRDefault="00E954CF" w:rsidP="00E954CF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二、实验环境及仪器</w:t>
      </w:r>
    </w:p>
    <w:p w14:paraId="6F01B6D9" w14:textId="77777777" w:rsidR="00E954CF" w:rsidRPr="006E76CF" w:rsidRDefault="00E954CF" w:rsidP="00E954CF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2FD08943" w14:textId="77777777" w:rsidR="00E954CF" w:rsidRPr="006E76CF" w:rsidRDefault="00E954CF" w:rsidP="00E954CF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6E2E8E80" w14:textId="77777777" w:rsidR="00E954CF" w:rsidRPr="006E76CF" w:rsidRDefault="00E954CF" w:rsidP="00E954CF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0B1DC96D" w14:textId="77777777" w:rsidR="00E954CF" w:rsidRPr="007967F9" w:rsidRDefault="00E954CF" w:rsidP="00E954CF"/>
    <w:p w14:paraId="10C51711" w14:textId="77777777" w:rsidR="00E954CF" w:rsidRPr="00CC324E" w:rsidRDefault="00E954CF" w:rsidP="00E954CF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三、实验内容</w:t>
      </w:r>
    </w:p>
    <w:p w14:paraId="7412B10D" w14:textId="77777777" w:rsidR="00E954CF" w:rsidRPr="007967F9" w:rsidRDefault="00E954CF" w:rsidP="00E954CF">
      <w:pPr>
        <w:ind w:firstLineChars="200" w:firstLine="480"/>
        <w:rPr>
          <w:sz w:val="24"/>
        </w:rPr>
      </w:pPr>
      <w:r w:rsidRPr="007967F9">
        <w:rPr>
          <w:sz w:val="24"/>
        </w:rPr>
        <w:t>1</w:t>
      </w:r>
      <w:r w:rsidRPr="007967F9">
        <w:rPr>
          <w:rFonts w:hint="eastAsia"/>
          <w:sz w:val="24"/>
        </w:rPr>
        <w:t>、掌握</w:t>
      </w:r>
      <w:r w:rsidRPr="007967F9">
        <w:rPr>
          <w:sz w:val="24"/>
        </w:rPr>
        <w:t>Libero</w:t>
      </w:r>
      <w:r w:rsidRPr="007967F9">
        <w:rPr>
          <w:rFonts w:hint="eastAsia"/>
          <w:sz w:val="24"/>
        </w:rPr>
        <w:t>软件的使用方法。</w:t>
      </w:r>
    </w:p>
    <w:p w14:paraId="0C1F43AD" w14:textId="77777777" w:rsidR="00E954CF" w:rsidRPr="0031349C" w:rsidRDefault="00E954CF" w:rsidP="00E954CF">
      <w:pPr>
        <w:ind w:firstLineChars="200" w:firstLine="480"/>
        <w:rPr>
          <w:sz w:val="24"/>
        </w:rPr>
      </w:pPr>
      <w:r w:rsidRPr="0031349C">
        <w:rPr>
          <w:sz w:val="24"/>
        </w:rPr>
        <w:t>2</w:t>
      </w:r>
      <w:r w:rsidRPr="0031349C">
        <w:rPr>
          <w:rFonts w:hint="eastAsia"/>
          <w:sz w:val="24"/>
        </w:rPr>
        <w:t>、进行</w:t>
      </w:r>
      <w:r w:rsidRPr="0031349C">
        <w:rPr>
          <w:rFonts w:hint="eastAsia"/>
          <w:b/>
          <w:bCs/>
          <w:sz w:val="24"/>
        </w:rPr>
        <w:t>4</w:t>
      </w:r>
      <w:r w:rsidRPr="0031349C">
        <w:rPr>
          <w:rFonts w:hint="eastAsia"/>
          <w:b/>
          <w:bCs/>
          <w:sz w:val="24"/>
        </w:rPr>
        <w:t>位的原码</w:t>
      </w:r>
      <w:r w:rsidRPr="0031349C">
        <w:rPr>
          <w:rFonts w:hint="eastAsia"/>
          <w:b/>
          <w:bCs/>
          <w:sz w:val="24"/>
        </w:rPr>
        <w:t>-</w:t>
      </w:r>
      <w:r w:rsidRPr="0031349C">
        <w:rPr>
          <w:rFonts w:hint="eastAsia"/>
          <w:b/>
          <w:bCs/>
          <w:sz w:val="24"/>
        </w:rPr>
        <w:t>补码转换器</w:t>
      </w:r>
      <w:r w:rsidRPr="0031349C">
        <w:rPr>
          <w:rFonts w:hint="eastAsia"/>
          <w:sz w:val="24"/>
        </w:rPr>
        <w:t>的设计，并完成相应的仿真实验。</w:t>
      </w:r>
    </w:p>
    <w:p w14:paraId="2673F261" w14:textId="77777777" w:rsidR="00E954CF" w:rsidRPr="003E590F" w:rsidRDefault="00E954CF" w:rsidP="00E954CF">
      <w:pPr>
        <w:ind w:firstLineChars="200" w:firstLine="480"/>
        <w:rPr>
          <w:sz w:val="24"/>
        </w:rPr>
      </w:pPr>
      <w:r w:rsidRPr="0031349C">
        <w:rPr>
          <w:sz w:val="24"/>
        </w:rPr>
        <w:t>3</w:t>
      </w:r>
      <w:r w:rsidRPr="0031349C">
        <w:rPr>
          <w:rFonts w:hint="eastAsia"/>
          <w:sz w:val="24"/>
        </w:rPr>
        <w:t>、使用</w:t>
      </w:r>
      <w:r w:rsidRPr="0031349C">
        <w:rPr>
          <w:rFonts w:hint="eastAsia"/>
          <w:sz w:val="24"/>
        </w:rPr>
        <w:t>SmartDesign</w:t>
      </w:r>
      <w:r w:rsidRPr="0031349C">
        <w:rPr>
          <w:rFonts w:hint="eastAsia"/>
          <w:sz w:val="24"/>
        </w:rPr>
        <w:t>工具，设计</w:t>
      </w:r>
      <w:r w:rsidRPr="0031349C">
        <w:rPr>
          <w:rFonts w:hint="eastAsia"/>
          <w:sz w:val="24"/>
        </w:rPr>
        <w:t>4</w:t>
      </w:r>
      <w:r w:rsidRPr="0031349C">
        <w:rPr>
          <w:rFonts w:hint="eastAsia"/>
          <w:sz w:val="24"/>
        </w:rPr>
        <w:t>位</w:t>
      </w:r>
      <w:r>
        <w:rPr>
          <w:rFonts w:hint="eastAsia"/>
          <w:sz w:val="24"/>
        </w:rPr>
        <w:t>有符号原码数的数值比较器及</w:t>
      </w:r>
      <w:r w:rsidRPr="00117019">
        <w:rPr>
          <w:rFonts w:hint="eastAsia"/>
          <w:sz w:val="24"/>
        </w:rPr>
        <w:t>编码器编码端口号显示电路</w:t>
      </w:r>
      <w:r>
        <w:rPr>
          <w:rFonts w:hint="eastAsia"/>
          <w:sz w:val="24"/>
        </w:rPr>
        <w:t>，并完成相应的综合、布局布线及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次仿真实验</w:t>
      </w:r>
      <w:r w:rsidRPr="0031349C">
        <w:rPr>
          <w:rFonts w:hint="eastAsia"/>
          <w:sz w:val="24"/>
        </w:rPr>
        <w:t>。</w:t>
      </w:r>
    </w:p>
    <w:p w14:paraId="4926455C" w14:textId="77777777" w:rsidR="00E954CF" w:rsidRPr="007967F9" w:rsidRDefault="00E954CF" w:rsidP="00E954CF">
      <w:pPr>
        <w:ind w:firstLine="480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、按要求</w:t>
      </w:r>
      <w:r w:rsidRPr="007967F9">
        <w:rPr>
          <w:rFonts w:hint="eastAsia"/>
          <w:sz w:val="24"/>
        </w:rPr>
        <w:t>提交</w:t>
      </w:r>
      <w:r>
        <w:rPr>
          <w:rFonts w:hint="eastAsia"/>
          <w:sz w:val="24"/>
        </w:rPr>
        <w:t>实验</w:t>
      </w:r>
      <w:r w:rsidRPr="007967F9">
        <w:rPr>
          <w:rFonts w:hint="eastAsia"/>
          <w:sz w:val="24"/>
        </w:rPr>
        <w:t>结果。</w:t>
      </w:r>
    </w:p>
    <w:p w14:paraId="5C3FB742" w14:textId="77777777" w:rsidR="00E954CF" w:rsidRDefault="00E954CF" w:rsidP="00E954CF">
      <w:pPr>
        <w:rPr>
          <w:sz w:val="24"/>
        </w:rPr>
      </w:pPr>
    </w:p>
    <w:p w14:paraId="13663AD7" w14:textId="77777777" w:rsidR="00E954CF" w:rsidRDefault="00E954CF" w:rsidP="00E954CF">
      <w:pPr>
        <w:spacing w:line="264" w:lineRule="auto"/>
        <w:rPr>
          <w:b/>
          <w:sz w:val="24"/>
        </w:rPr>
      </w:pPr>
      <w:r w:rsidRPr="00677DCF">
        <w:rPr>
          <w:rFonts w:hint="eastAsia"/>
          <w:b/>
          <w:sz w:val="24"/>
        </w:rPr>
        <w:t>四、实验步骤</w:t>
      </w:r>
    </w:p>
    <w:p w14:paraId="53EC181B" w14:textId="77777777" w:rsidR="00E954CF" w:rsidRDefault="00E954CF" w:rsidP="00E954CF">
      <w:pPr>
        <w:ind w:firstLineChars="200" w:firstLine="480"/>
        <w:rPr>
          <w:sz w:val="24"/>
        </w:rPr>
      </w:pPr>
      <w:r w:rsidRPr="00DA0009">
        <w:rPr>
          <w:rFonts w:hint="eastAsia"/>
          <w:sz w:val="24"/>
        </w:rPr>
        <w:t>1</w:t>
      </w:r>
      <w:r w:rsidRPr="00DA0009">
        <w:rPr>
          <w:rFonts w:hint="eastAsia"/>
          <w:sz w:val="24"/>
        </w:rPr>
        <w:t>、</w:t>
      </w:r>
      <w:r>
        <w:rPr>
          <w:rFonts w:hint="eastAsia"/>
          <w:sz w:val="24"/>
        </w:rPr>
        <w:t>打开实验六工程文件（例实验六中的工程文件</w:t>
      </w:r>
      <w:r w:rsidRPr="004C5ECB">
        <w:rPr>
          <w:rFonts w:hint="eastAsia"/>
          <w:b/>
          <w:color w:val="0070C0"/>
          <w:sz w:val="24"/>
        </w:rPr>
        <w:t>J3121000001_</w:t>
      </w:r>
      <w:r>
        <w:rPr>
          <w:rFonts w:hint="eastAsia"/>
          <w:b/>
          <w:color w:val="0070C0"/>
          <w:sz w:val="24"/>
        </w:rPr>
        <w:t>Comb</w:t>
      </w:r>
      <w:r>
        <w:rPr>
          <w:rFonts w:hint="eastAsia"/>
          <w:sz w:val="24"/>
        </w:rPr>
        <w:t>）</w:t>
      </w:r>
    </w:p>
    <w:p w14:paraId="2365A105" w14:textId="77777777" w:rsidR="00E954CF" w:rsidRDefault="00E954CF" w:rsidP="00E954CF">
      <w:pPr>
        <w:ind w:firstLine="48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、在设计代码文件中（</w:t>
      </w:r>
      <w:r>
        <w:rPr>
          <w:rFonts w:hint="eastAsia"/>
          <w:b/>
          <w:color w:val="0070C0"/>
          <w:sz w:val="24"/>
        </w:rPr>
        <w:t>lxq</w:t>
      </w:r>
      <w:r w:rsidRPr="004C5ECB">
        <w:rPr>
          <w:rFonts w:hint="eastAsia"/>
          <w:b/>
          <w:color w:val="0070C0"/>
          <w:sz w:val="24"/>
        </w:rPr>
        <w:t>_</w:t>
      </w:r>
      <w:r>
        <w:rPr>
          <w:rFonts w:hint="eastAsia"/>
          <w:b/>
          <w:color w:val="0070C0"/>
          <w:sz w:val="24"/>
        </w:rPr>
        <w:t>comb</w:t>
      </w:r>
      <w:r>
        <w:rPr>
          <w:rFonts w:hint="eastAsia"/>
          <w:sz w:val="24"/>
        </w:rPr>
        <w:t>），设计一个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位的原码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补码转换器功能模块（模块名</w:t>
      </w:r>
      <w:r>
        <w:rPr>
          <w:rFonts w:hint="eastAsia"/>
          <w:b/>
          <w:bCs/>
          <w:color w:val="0070C0"/>
          <w:sz w:val="24"/>
        </w:rPr>
        <w:t>lxq</w:t>
      </w:r>
      <w:r w:rsidRPr="008472F2">
        <w:rPr>
          <w:b/>
          <w:bCs/>
          <w:color w:val="0070C0"/>
          <w:sz w:val="24"/>
        </w:rPr>
        <w:t>_ori_c</w:t>
      </w:r>
      <w:r>
        <w:rPr>
          <w:rFonts w:hint="eastAsia"/>
          <w:sz w:val="24"/>
        </w:rPr>
        <w:t>），在测试平台代码文件中（</w:t>
      </w:r>
      <w:r w:rsidRPr="007D1633">
        <w:rPr>
          <w:rFonts w:hint="eastAsia"/>
          <w:b/>
          <w:color w:val="0070C0"/>
          <w:sz w:val="24"/>
        </w:rPr>
        <w:t>test_</w:t>
      </w:r>
      <w:r>
        <w:rPr>
          <w:rFonts w:hint="eastAsia"/>
          <w:b/>
          <w:color w:val="0070C0"/>
          <w:sz w:val="24"/>
        </w:rPr>
        <w:t>comb</w:t>
      </w:r>
      <w:r>
        <w:rPr>
          <w:rFonts w:hint="eastAsia"/>
          <w:sz w:val="24"/>
        </w:rPr>
        <w:t>），设计该模块的测试平台代码（模块名：</w:t>
      </w:r>
      <w:r w:rsidRPr="008472F2">
        <w:rPr>
          <w:rFonts w:hint="eastAsia"/>
          <w:b/>
          <w:bCs/>
          <w:color w:val="0070C0"/>
          <w:sz w:val="24"/>
        </w:rPr>
        <w:t>test_</w:t>
      </w:r>
      <w:r>
        <w:rPr>
          <w:rFonts w:hint="eastAsia"/>
          <w:b/>
          <w:bCs/>
          <w:color w:val="0070C0"/>
          <w:sz w:val="24"/>
        </w:rPr>
        <w:t>lxq</w:t>
      </w:r>
      <w:r w:rsidRPr="008472F2">
        <w:rPr>
          <w:b/>
          <w:bCs/>
          <w:color w:val="0070C0"/>
          <w:sz w:val="24"/>
        </w:rPr>
        <w:t>_ori_c</w:t>
      </w:r>
      <w:r>
        <w:rPr>
          <w:rFonts w:hint="eastAsia"/>
          <w:sz w:val="24"/>
        </w:rPr>
        <w:t>），进行功能仿真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综合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综合后仿真。</w:t>
      </w:r>
    </w:p>
    <w:p w14:paraId="0CDF1529" w14:textId="77777777" w:rsidR="00E954CF" w:rsidRDefault="00E954CF" w:rsidP="00E954CF">
      <w:pPr>
        <w:ind w:firstLine="480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、利用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进行设计</w:t>
      </w:r>
    </w:p>
    <w:p w14:paraId="653B7F4A" w14:textId="77777777" w:rsidR="00E954CF" w:rsidRDefault="00E954CF" w:rsidP="00E954CF">
      <w:pPr>
        <w:ind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）调用已设计好的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位原码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补码转换器、</w:t>
      </w:r>
      <w:r>
        <w:rPr>
          <w:rFonts w:hint="eastAsia"/>
          <w:sz w:val="24"/>
        </w:rPr>
        <w:t>7</w:t>
      </w:r>
      <w:r>
        <w:rPr>
          <w:sz w:val="24"/>
        </w:rPr>
        <w:t>4</w:t>
      </w:r>
      <w:r>
        <w:rPr>
          <w:rFonts w:hint="eastAsia"/>
          <w:sz w:val="24"/>
        </w:rPr>
        <w:t>H</w:t>
      </w:r>
      <w:r>
        <w:rPr>
          <w:sz w:val="24"/>
        </w:rPr>
        <w:t>C85</w:t>
      </w:r>
      <w:r>
        <w:rPr>
          <w:rFonts w:hint="eastAsia"/>
          <w:sz w:val="24"/>
        </w:rPr>
        <w:t>、门电路，设计一个</w:t>
      </w:r>
      <w:r w:rsidRPr="00117019">
        <w:rPr>
          <w:rFonts w:hint="eastAsia"/>
          <w:b/>
          <w:bCs/>
          <w:sz w:val="24"/>
        </w:rPr>
        <w:t>4</w:t>
      </w:r>
      <w:r w:rsidRPr="00117019">
        <w:rPr>
          <w:rFonts w:hint="eastAsia"/>
          <w:b/>
          <w:bCs/>
          <w:sz w:val="24"/>
        </w:rPr>
        <w:t>位有符号原码数的数值比较器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设计名称（</w:t>
      </w:r>
      <w:r>
        <w:rPr>
          <w:rFonts w:hint="eastAsia"/>
          <w:b/>
          <w:bCs/>
          <w:color w:val="0070C0"/>
          <w:sz w:val="24"/>
        </w:rPr>
        <w:t>lxq</w:t>
      </w:r>
      <w:r w:rsidRPr="008472F2">
        <w:rPr>
          <w:b/>
          <w:bCs/>
          <w:color w:val="0070C0"/>
          <w:sz w:val="24"/>
        </w:rPr>
        <w:t>_SD1</w:t>
      </w:r>
      <w:r>
        <w:rPr>
          <w:rFonts w:hint="eastAsia"/>
          <w:sz w:val="24"/>
        </w:rPr>
        <w:t>）。</w:t>
      </w:r>
    </w:p>
    <w:p w14:paraId="368F18F8" w14:textId="77777777" w:rsidR="00E954CF" w:rsidRDefault="00E954CF" w:rsidP="00E954CF">
      <w:pPr>
        <w:ind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）设计测试平台代码，测试平台模块名称（</w:t>
      </w:r>
      <w:r w:rsidRPr="008472F2">
        <w:rPr>
          <w:b/>
          <w:bCs/>
          <w:color w:val="0070C0"/>
          <w:sz w:val="24"/>
        </w:rPr>
        <w:t>test_</w:t>
      </w:r>
      <w:r>
        <w:rPr>
          <w:b/>
          <w:bCs/>
          <w:color w:val="0070C0"/>
          <w:sz w:val="24"/>
        </w:rPr>
        <w:t>lxq</w:t>
      </w:r>
      <w:r w:rsidRPr="008472F2">
        <w:rPr>
          <w:b/>
          <w:bCs/>
          <w:color w:val="0070C0"/>
          <w:sz w:val="24"/>
        </w:rPr>
        <w:t>_SD1</w:t>
      </w:r>
      <w:r>
        <w:rPr>
          <w:rFonts w:hint="eastAsia"/>
          <w:sz w:val="24"/>
        </w:rPr>
        <w:t>）。</w:t>
      </w:r>
    </w:p>
    <w:p w14:paraId="2ABDA8D4" w14:textId="77777777" w:rsidR="00E954CF" w:rsidRDefault="00E954CF" w:rsidP="00E954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）对上述功能模块进行功能仿真（综合前仿真）。</w:t>
      </w:r>
    </w:p>
    <w:p w14:paraId="49029279" w14:textId="77777777" w:rsidR="00E954CF" w:rsidRPr="000F59EC" w:rsidRDefault="00E954CF" w:rsidP="00E954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）对上述功能模块进行综合，并进行综合后仿真，观察最大的传输延迟</w:t>
      </w:r>
      <w:r w:rsidRPr="000F59EC">
        <w:rPr>
          <w:rFonts w:hint="eastAsia"/>
          <w:sz w:val="24"/>
        </w:rPr>
        <w:t>。</w:t>
      </w:r>
    </w:p>
    <w:p w14:paraId="02BA1469" w14:textId="77777777" w:rsidR="00E954CF" w:rsidRDefault="00E954CF" w:rsidP="00E954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）对上述功能模块进行布局布线，并进行布局布线后的仿真，观察最大的传输延迟。</w:t>
      </w:r>
    </w:p>
    <w:p w14:paraId="37ADBB90" w14:textId="77777777" w:rsidR="00E954CF" w:rsidRPr="000F59EC" w:rsidRDefault="00E954CF" w:rsidP="00E954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）烧录及接电测试。</w:t>
      </w:r>
    </w:p>
    <w:p w14:paraId="1F015EBB" w14:textId="77777777" w:rsidR="00E954CF" w:rsidRDefault="00E954CF" w:rsidP="00E954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（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）记录实验过程。</w:t>
      </w:r>
    </w:p>
    <w:p w14:paraId="129BE721" w14:textId="77777777" w:rsidR="00E954CF" w:rsidRPr="008472F2" w:rsidRDefault="00E954CF" w:rsidP="00E954CF">
      <w:pPr>
        <w:ind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）保存工程文件。</w:t>
      </w:r>
    </w:p>
    <w:p w14:paraId="01FEA380" w14:textId="77777777" w:rsidR="00E954CF" w:rsidRDefault="00E954CF" w:rsidP="00E954CF">
      <w:pPr>
        <w:ind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、利用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进行设计</w:t>
      </w:r>
    </w:p>
    <w:p w14:paraId="20D3160E" w14:textId="77777777" w:rsidR="00E954CF" w:rsidRDefault="00E954CF" w:rsidP="00E954CF">
      <w:pPr>
        <w:ind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）调用已设计好的</w:t>
      </w:r>
      <w:r>
        <w:rPr>
          <w:sz w:val="24"/>
        </w:rPr>
        <w:t>74</w:t>
      </w:r>
      <w:r>
        <w:rPr>
          <w:rFonts w:hint="eastAsia"/>
          <w:sz w:val="24"/>
        </w:rPr>
        <w:t>HC</w:t>
      </w:r>
      <w:r>
        <w:rPr>
          <w:sz w:val="24"/>
        </w:rPr>
        <w:t>148</w:t>
      </w:r>
      <w:r>
        <w:rPr>
          <w:rFonts w:hint="eastAsia"/>
          <w:sz w:val="24"/>
        </w:rPr>
        <w:t>、</w:t>
      </w:r>
      <w:r>
        <w:rPr>
          <w:sz w:val="24"/>
        </w:rPr>
        <w:t>74</w:t>
      </w:r>
      <w:r>
        <w:rPr>
          <w:rFonts w:hint="eastAsia"/>
          <w:sz w:val="24"/>
        </w:rPr>
        <w:t>HC</w:t>
      </w:r>
      <w:r>
        <w:rPr>
          <w:sz w:val="24"/>
        </w:rPr>
        <w:t>4511</w:t>
      </w:r>
      <w:r>
        <w:rPr>
          <w:rFonts w:hint="eastAsia"/>
          <w:sz w:val="24"/>
        </w:rPr>
        <w:t>、门电路模块，设计一个</w:t>
      </w:r>
      <w:r w:rsidRPr="00E33793">
        <w:rPr>
          <w:rFonts w:hint="eastAsia"/>
          <w:b/>
          <w:bCs/>
          <w:sz w:val="24"/>
        </w:rPr>
        <w:t>编码器编码端口号显示电路</w:t>
      </w:r>
      <w:r>
        <w:rPr>
          <w:rFonts w:hint="eastAsia"/>
          <w:sz w:val="24"/>
        </w:rPr>
        <w:t>，电路要求：当</w:t>
      </w:r>
      <w:r>
        <w:rPr>
          <w:rFonts w:hint="eastAsia"/>
          <w:sz w:val="24"/>
        </w:rPr>
        <w:t>7</w:t>
      </w:r>
      <w:r>
        <w:rPr>
          <w:sz w:val="24"/>
        </w:rPr>
        <w:t>4</w:t>
      </w:r>
      <w:r>
        <w:rPr>
          <w:rFonts w:hint="eastAsia"/>
          <w:sz w:val="24"/>
        </w:rPr>
        <w:t>HC</w:t>
      </w:r>
      <w:r>
        <w:rPr>
          <w:sz w:val="24"/>
        </w:rPr>
        <w:t>148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I0~I7</w:t>
      </w:r>
      <w:r>
        <w:rPr>
          <w:rFonts w:hint="eastAsia"/>
          <w:sz w:val="24"/>
        </w:rPr>
        <w:t>端接收到有效信号时，</w:t>
      </w:r>
      <w:r>
        <w:rPr>
          <w:rFonts w:hint="eastAsia"/>
          <w:sz w:val="24"/>
        </w:rPr>
        <w:t>7</w:t>
      </w:r>
      <w:r>
        <w:rPr>
          <w:sz w:val="24"/>
        </w:rPr>
        <w:t>4</w:t>
      </w:r>
      <w:r>
        <w:rPr>
          <w:rFonts w:hint="eastAsia"/>
          <w:sz w:val="24"/>
        </w:rPr>
        <w:t>HC</w:t>
      </w:r>
      <w:r>
        <w:rPr>
          <w:sz w:val="24"/>
        </w:rPr>
        <w:t>4511</w:t>
      </w:r>
      <w:r>
        <w:rPr>
          <w:rFonts w:hint="eastAsia"/>
          <w:sz w:val="24"/>
        </w:rPr>
        <w:t>能输出被编码端口相应的字形（</w:t>
      </w:r>
      <w:r>
        <w:rPr>
          <w:rFonts w:hint="eastAsia"/>
          <w:sz w:val="24"/>
        </w:rPr>
        <w:t>0</w:t>
      </w:r>
      <w:r>
        <w:rPr>
          <w:sz w:val="24"/>
        </w:rPr>
        <w:t>~7</w:t>
      </w:r>
      <w:r>
        <w:rPr>
          <w:rFonts w:hint="eastAsia"/>
          <w:sz w:val="24"/>
        </w:rPr>
        <w:t>），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设计名称（</w:t>
      </w:r>
      <w:r>
        <w:rPr>
          <w:rFonts w:hint="eastAsia"/>
          <w:b/>
          <w:bCs/>
          <w:color w:val="0070C0"/>
          <w:sz w:val="24"/>
        </w:rPr>
        <w:t>lxq</w:t>
      </w:r>
      <w:r w:rsidRPr="008472F2">
        <w:rPr>
          <w:b/>
          <w:bCs/>
          <w:color w:val="0070C0"/>
          <w:sz w:val="24"/>
        </w:rPr>
        <w:t>_SD</w:t>
      </w:r>
      <w:r>
        <w:rPr>
          <w:b/>
          <w:bCs/>
          <w:color w:val="0070C0"/>
          <w:sz w:val="24"/>
        </w:rPr>
        <w:t>2</w:t>
      </w:r>
      <w:r>
        <w:rPr>
          <w:rFonts w:hint="eastAsia"/>
          <w:sz w:val="24"/>
        </w:rPr>
        <w:t>）。</w:t>
      </w:r>
    </w:p>
    <w:p w14:paraId="5D01E589" w14:textId="77777777" w:rsidR="00E954CF" w:rsidRDefault="00E954CF" w:rsidP="00E954CF">
      <w:pPr>
        <w:ind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）设计测试平台代码，测试平台模块名称（</w:t>
      </w:r>
      <w:r w:rsidRPr="008472F2">
        <w:rPr>
          <w:b/>
          <w:bCs/>
          <w:color w:val="0070C0"/>
          <w:sz w:val="24"/>
        </w:rPr>
        <w:t>test_</w:t>
      </w:r>
      <w:r>
        <w:rPr>
          <w:b/>
          <w:bCs/>
          <w:color w:val="0070C0"/>
          <w:sz w:val="24"/>
        </w:rPr>
        <w:t>lxq</w:t>
      </w:r>
      <w:r w:rsidRPr="008472F2">
        <w:rPr>
          <w:b/>
          <w:bCs/>
          <w:color w:val="0070C0"/>
          <w:sz w:val="24"/>
        </w:rPr>
        <w:t>_SD</w:t>
      </w:r>
      <w:r>
        <w:rPr>
          <w:b/>
          <w:bCs/>
          <w:color w:val="0070C0"/>
          <w:sz w:val="24"/>
        </w:rPr>
        <w:t>2</w:t>
      </w:r>
      <w:r>
        <w:rPr>
          <w:rFonts w:hint="eastAsia"/>
          <w:sz w:val="24"/>
        </w:rPr>
        <w:t>）。</w:t>
      </w:r>
    </w:p>
    <w:p w14:paraId="2CCFB06E" w14:textId="77777777" w:rsidR="00E954CF" w:rsidRDefault="00E954CF" w:rsidP="00E954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）对上述功能模块进行功能仿真（综合前仿真）。</w:t>
      </w:r>
    </w:p>
    <w:p w14:paraId="36B048DF" w14:textId="77777777" w:rsidR="00E954CF" w:rsidRPr="000F59EC" w:rsidRDefault="00E954CF" w:rsidP="00E954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）对上述功能模块进行综合，并进行综合后仿真，观察最大的传输延迟</w:t>
      </w:r>
      <w:r w:rsidRPr="000F59EC">
        <w:rPr>
          <w:rFonts w:hint="eastAsia"/>
          <w:sz w:val="24"/>
        </w:rPr>
        <w:t>。</w:t>
      </w:r>
    </w:p>
    <w:p w14:paraId="23E875D8" w14:textId="77777777" w:rsidR="00E954CF" w:rsidRDefault="00E954CF" w:rsidP="00E954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）对上述功能模块进行布局布线，并进行布局布线后的仿真，观察最大的传输延迟。</w:t>
      </w:r>
    </w:p>
    <w:p w14:paraId="27FDA95A" w14:textId="77777777" w:rsidR="00E954CF" w:rsidRPr="000F59EC" w:rsidRDefault="00E954CF" w:rsidP="00E954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）烧录及接电测试。</w:t>
      </w:r>
    </w:p>
    <w:p w14:paraId="495698EB" w14:textId="77777777" w:rsidR="00E954CF" w:rsidRDefault="00E954CF" w:rsidP="00E954CF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）记录实验过程。</w:t>
      </w:r>
    </w:p>
    <w:p w14:paraId="1A354431" w14:textId="77777777" w:rsidR="00E954CF" w:rsidRPr="008472F2" w:rsidRDefault="00E954CF" w:rsidP="00E954CF">
      <w:pPr>
        <w:ind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）保存工程文件。</w:t>
      </w:r>
    </w:p>
    <w:p w14:paraId="0885D6F5" w14:textId="77777777" w:rsidR="00E954CF" w:rsidRPr="00CC324E" w:rsidRDefault="00E954CF" w:rsidP="00E954CF"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五</w:t>
      </w:r>
      <w:r w:rsidRPr="00CC324E">
        <w:rPr>
          <w:rFonts w:hint="eastAsia"/>
          <w:b/>
          <w:sz w:val="24"/>
        </w:rPr>
        <w:t>、实验结果和数据处理</w:t>
      </w:r>
    </w:p>
    <w:p w14:paraId="11942F9A" w14:textId="77777777" w:rsidR="00E954CF" w:rsidRPr="007967F9" w:rsidRDefault="00E954CF" w:rsidP="00E954CF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</w:t>
      </w:r>
      <w:r>
        <w:rPr>
          <w:rFonts w:hint="eastAsia"/>
          <w:sz w:val="24"/>
        </w:rPr>
        <w:t>所有</w:t>
      </w:r>
      <w:r w:rsidRPr="007967F9">
        <w:rPr>
          <w:rFonts w:hint="eastAsia"/>
          <w:sz w:val="24"/>
        </w:rPr>
        <w:t>代码清单</w:t>
      </w:r>
    </w:p>
    <w:p w14:paraId="7CF2DC11" w14:textId="77777777" w:rsidR="00E954CF" w:rsidRPr="00AC7A82" w:rsidRDefault="00E954CF" w:rsidP="00E954CF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位原码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补码转换器代码</w:t>
      </w:r>
    </w:p>
    <w:p w14:paraId="0BF17011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B7F2399" wp14:editId="47855BBB">
            <wp:extent cx="3192780" cy="1515745"/>
            <wp:effectExtent l="19050" t="0" r="7620" b="0"/>
            <wp:docPr id="1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51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64E144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122C42B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DCC96FE" w14:textId="77777777" w:rsidR="00E954CF" w:rsidRPr="00AC7A82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CC93AED" w14:textId="77777777" w:rsidR="00E954CF" w:rsidRPr="00AC7A82" w:rsidRDefault="00E954CF" w:rsidP="00E954CF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位原码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补码转换器</w:t>
      </w:r>
      <w:r w:rsidRPr="00AC7A82">
        <w:rPr>
          <w:rFonts w:hint="eastAsia"/>
          <w:szCs w:val="21"/>
        </w:rPr>
        <w:t>测试平台代码</w:t>
      </w:r>
    </w:p>
    <w:p w14:paraId="4EE6A031" w14:textId="77777777" w:rsidR="00E954CF" w:rsidRPr="00AC7A82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21CEE49" wp14:editId="0AEE447C">
            <wp:extent cx="2694305" cy="2102485"/>
            <wp:effectExtent l="19050" t="0" r="0" b="0"/>
            <wp:docPr id="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9C48A7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69BE1C6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53117C3" w14:textId="77777777" w:rsidR="00E954CF" w:rsidRPr="00AC7A82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76966F7" w14:textId="77777777" w:rsidR="00E954CF" w:rsidRDefault="00E954CF" w:rsidP="00E954CF">
      <w:pPr>
        <w:ind w:firstLineChars="200" w:firstLine="480"/>
        <w:rPr>
          <w:sz w:val="24"/>
        </w:rPr>
      </w:pPr>
      <w:r w:rsidRPr="00A1196F">
        <w:rPr>
          <w:rFonts w:hint="eastAsia"/>
          <w:sz w:val="24"/>
        </w:rPr>
        <w:t>2</w:t>
      </w:r>
      <w:r w:rsidRPr="00A1196F">
        <w:rPr>
          <w:rFonts w:hint="eastAsia"/>
          <w:sz w:val="24"/>
        </w:rPr>
        <w:t>、</w:t>
      </w:r>
      <w:r w:rsidRPr="00A1196F">
        <w:rPr>
          <w:rFonts w:hint="eastAsia"/>
          <w:sz w:val="24"/>
        </w:rPr>
        <w:t>4</w:t>
      </w:r>
      <w:r w:rsidRPr="00A1196F">
        <w:rPr>
          <w:rFonts w:hint="eastAsia"/>
          <w:sz w:val="24"/>
        </w:rPr>
        <w:t>位有符号原码数的数值比较器</w:t>
      </w:r>
    </w:p>
    <w:p w14:paraId="51A00B73" w14:textId="77777777" w:rsidR="00E954CF" w:rsidRPr="00A1196F" w:rsidRDefault="00E954CF" w:rsidP="00E954C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）测试平台代码</w:t>
      </w:r>
    </w:p>
    <w:p w14:paraId="03E42AB9" w14:textId="77777777" w:rsidR="00E954CF" w:rsidRPr="00AC7A82" w:rsidRDefault="00E954CF" w:rsidP="00E954CF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 w:rsidRPr="00E33793">
        <w:rPr>
          <w:rFonts w:hint="eastAsia"/>
          <w:szCs w:val="21"/>
        </w:rPr>
        <w:t>4</w:t>
      </w:r>
      <w:r w:rsidRPr="00E33793">
        <w:rPr>
          <w:rFonts w:hint="eastAsia"/>
          <w:szCs w:val="21"/>
        </w:rPr>
        <w:t>位有符号原码数的数值比较器</w:t>
      </w:r>
      <w:r w:rsidRPr="00AC7A82">
        <w:rPr>
          <w:rFonts w:hint="eastAsia"/>
          <w:szCs w:val="21"/>
        </w:rPr>
        <w:t>测试平台代码</w:t>
      </w:r>
    </w:p>
    <w:p w14:paraId="6347BCEB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1C5F3FA" wp14:editId="522DC118">
            <wp:extent cx="4552315" cy="2068195"/>
            <wp:effectExtent l="19050" t="0" r="635" b="0"/>
            <wp:docPr id="1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768AC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CE77E80" w14:textId="77777777" w:rsidR="00E954CF" w:rsidRPr="00AC7A82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7ECE38B" w14:textId="77777777" w:rsidR="00E954CF" w:rsidRPr="006E4952" w:rsidRDefault="00E954CF" w:rsidP="00E954C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05E22CAF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4055988D" wp14:editId="2ECA231A">
            <wp:extent cx="5759450" cy="2266631"/>
            <wp:effectExtent l="19050" t="0" r="0" b="0"/>
            <wp:docPr id="1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66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D8D93D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2A12E4AF" w14:textId="77777777" w:rsidR="00E954CF" w:rsidRPr="005651D2" w:rsidRDefault="00E954CF" w:rsidP="00E954CF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31DBDA27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5A4CD612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1BB17A09" wp14:editId="02A359BB">
            <wp:extent cx="5759450" cy="790170"/>
            <wp:effectExtent l="19050" t="0" r="0" b="0"/>
            <wp:docPr id="1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9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BD4A74" w14:textId="77777777" w:rsidR="00E954CF" w:rsidRPr="005651D2" w:rsidRDefault="00E954CF" w:rsidP="00E954CF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08DE1CC9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4C02F9ED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lastRenderedPageBreak/>
        <w:drawing>
          <wp:inline distT="0" distB="0" distL="0" distR="0" wp14:anchorId="4FB5FFB9" wp14:editId="14203D2B">
            <wp:extent cx="4305174" cy="1729328"/>
            <wp:effectExtent l="19050" t="0" r="126" b="0"/>
            <wp:docPr id="1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283" cy="172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AC7B3" w14:textId="77777777" w:rsidR="00E954CF" w:rsidRPr="005651D2" w:rsidRDefault="00E954CF" w:rsidP="00E954CF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4F0BE642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3D766C0" wp14:editId="698D9C34">
            <wp:extent cx="5213079" cy="488862"/>
            <wp:effectExtent l="19050" t="0" r="6621" b="0"/>
            <wp:docPr id="1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911" cy="488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8D4FB7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4637DBDF" w14:textId="77777777" w:rsidR="00E954CF" w:rsidRPr="005651D2" w:rsidRDefault="00E954CF" w:rsidP="00E954CF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67FAE349" w14:textId="48E9EA65" w:rsidR="00E954CF" w:rsidRDefault="006B5E2D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 w:rsidRPr="006B5E2D">
        <w:rPr>
          <w:noProof/>
        </w:rPr>
        <w:drawing>
          <wp:inline distT="0" distB="0" distL="0" distR="0" wp14:anchorId="50D20F04" wp14:editId="2701F868">
            <wp:extent cx="5759450" cy="1604645"/>
            <wp:effectExtent l="0" t="0" r="0" b="0"/>
            <wp:docPr id="413774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747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493A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367C0A84" w14:textId="77777777" w:rsidR="00E954CF" w:rsidRPr="005651D2" w:rsidRDefault="00E954CF" w:rsidP="00E954CF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4FAC38A1" w14:textId="0AB8AC98" w:rsidR="00E954CF" w:rsidRDefault="006B5E2D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 w:rsidRPr="006B5E2D">
        <w:rPr>
          <w:noProof/>
        </w:rPr>
        <w:drawing>
          <wp:inline distT="0" distB="0" distL="0" distR="0" wp14:anchorId="69C1FDCF" wp14:editId="7406E3E7">
            <wp:extent cx="5759450" cy="749300"/>
            <wp:effectExtent l="0" t="0" r="0" b="0"/>
            <wp:docPr id="121662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203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47B1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6E9C048D" w14:textId="77777777" w:rsidR="00E954CF" w:rsidRDefault="00E954CF" w:rsidP="00E954CF">
      <w:pPr>
        <w:ind w:firstLineChars="200" w:firstLine="480"/>
        <w:rPr>
          <w:sz w:val="24"/>
        </w:rPr>
      </w:pPr>
      <w:r>
        <w:rPr>
          <w:sz w:val="24"/>
        </w:rPr>
        <w:t>3</w:t>
      </w:r>
      <w:r w:rsidRPr="00A1196F">
        <w:rPr>
          <w:rFonts w:hint="eastAsia"/>
          <w:sz w:val="24"/>
        </w:rPr>
        <w:t>、</w:t>
      </w:r>
      <w:r w:rsidRPr="00E33793">
        <w:rPr>
          <w:rFonts w:hint="eastAsia"/>
          <w:b/>
          <w:bCs/>
          <w:sz w:val="24"/>
        </w:rPr>
        <w:t>编码器编码端口号显示电路</w:t>
      </w:r>
    </w:p>
    <w:p w14:paraId="7267785A" w14:textId="77777777" w:rsidR="00E954CF" w:rsidRPr="00A1196F" w:rsidRDefault="00E954CF" w:rsidP="00E954C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）测试平台代码</w:t>
      </w:r>
    </w:p>
    <w:p w14:paraId="0680FA87" w14:textId="77777777" w:rsidR="00E954CF" w:rsidRPr="00AC7A82" w:rsidRDefault="00E954CF" w:rsidP="00E954CF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 w:rsidRPr="00E33793">
        <w:rPr>
          <w:rFonts w:hint="eastAsia"/>
          <w:szCs w:val="21"/>
        </w:rPr>
        <w:t>编码器编码端口号显示电路</w:t>
      </w:r>
      <w:r w:rsidRPr="00AC7A82">
        <w:rPr>
          <w:rFonts w:hint="eastAsia"/>
          <w:szCs w:val="21"/>
        </w:rPr>
        <w:t>测试平台代码</w:t>
      </w:r>
    </w:p>
    <w:p w14:paraId="1D17BAD4" w14:textId="77777777" w:rsidR="00E954CF" w:rsidRPr="00AC7A82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78AE6987" wp14:editId="56135CCC">
            <wp:extent cx="2776602" cy="2077264"/>
            <wp:effectExtent l="19050" t="0" r="4698" b="0"/>
            <wp:docPr id="1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34" cy="2077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6709D1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5F0769C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50316C9" w14:textId="77777777" w:rsidR="00E954CF" w:rsidRPr="00AC7A82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28E0E3D" w14:textId="77777777" w:rsidR="00E954CF" w:rsidRPr="006E4952" w:rsidRDefault="00E954CF" w:rsidP="00E954C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画布中的设计截图。</w:t>
      </w:r>
    </w:p>
    <w:p w14:paraId="5EC4FF3E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>
        <w:rPr>
          <w:noProof/>
        </w:rPr>
        <w:drawing>
          <wp:inline distT="0" distB="0" distL="0" distR="0" wp14:anchorId="3FDBE895" wp14:editId="72767A3C">
            <wp:extent cx="4562730" cy="1339789"/>
            <wp:effectExtent l="19050" t="0" r="9270" b="0"/>
            <wp:docPr id="2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707" cy="1339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0D97F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5824AD29" w14:textId="77777777" w:rsidR="00E954CF" w:rsidRPr="005651D2" w:rsidRDefault="00E954CF" w:rsidP="00E954CF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1213D770" w14:textId="0AF13C90" w:rsidR="00E954CF" w:rsidRDefault="006B5E2D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 w:rsidRPr="006B5E2D">
        <w:rPr>
          <w:noProof/>
        </w:rPr>
        <w:drawing>
          <wp:inline distT="0" distB="0" distL="0" distR="0" wp14:anchorId="63AD0A58" wp14:editId="5BCE7D03">
            <wp:extent cx="5759450" cy="734695"/>
            <wp:effectExtent l="0" t="0" r="0" b="8255"/>
            <wp:docPr id="624869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6956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997D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15D913EC" w14:textId="77777777" w:rsidR="00E954CF" w:rsidRPr="005651D2" w:rsidRDefault="00E954CF" w:rsidP="00E954CF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）综合截图</w:t>
      </w:r>
    </w:p>
    <w:p w14:paraId="43DE1176" w14:textId="55689ECF" w:rsidR="00E954CF" w:rsidRDefault="006B5E2D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 w:rsidRPr="006B5E2D">
        <w:rPr>
          <w:noProof/>
        </w:rPr>
        <w:lastRenderedPageBreak/>
        <w:drawing>
          <wp:inline distT="0" distB="0" distL="0" distR="0" wp14:anchorId="29A159CC" wp14:editId="23CE9C59">
            <wp:extent cx="5759450" cy="2585720"/>
            <wp:effectExtent l="0" t="0" r="0" b="5080"/>
            <wp:docPr id="1885719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1937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B5B5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6857B26C" w14:textId="77777777" w:rsidR="00E954CF" w:rsidRPr="005651D2" w:rsidRDefault="00E954CF" w:rsidP="00E954CF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0764D8FE" w14:textId="2E642B79" w:rsidR="00E954CF" w:rsidRDefault="006B5E2D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 w:rsidRPr="006B5E2D">
        <w:rPr>
          <w:noProof/>
        </w:rPr>
        <w:drawing>
          <wp:inline distT="0" distB="0" distL="0" distR="0" wp14:anchorId="53E49C38" wp14:editId="4BEC0B3C">
            <wp:extent cx="5759450" cy="707390"/>
            <wp:effectExtent l="0" t="0" r="0" b="0"/>
            <wp:docPr id="1074061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6130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3023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6D747A77" w14:textId="77777777" w:rsidR="00E954CF" w:rsidRPr="005651D2" w:rsidRDefault="00E954CF" w:rsidP="00E954CF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288B1993" w14:textId="472AC7E7" w:rsidR="00E954CF" w:rsidRDefault="006B5E2D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 w:rsidRPr="006B5E2D">
        <w:rPr>
          <w:noProof/>
        </w:rPr>
        <w:drawing>
          <wp:inline distT="0" distB="0" distL="0" distR="0" wp14:anchorId="4F43CAB3" wp14:editId="0C97D895">
            <wp:extent cx="5759450" cy="2757170"/>
            <wp:effectExtent l="0" t="0" r="0" b="5080"/>
            <wp:docPr id="386595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9542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D711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4D27AFFF" w14:textId="77777777" w:rsidR="00E954CF" w:rsidRPr="005651D2" w:rsidRDefault="00E954CF" w:rsidP="00E954CF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7</w:t>
      </w:r>
      <w:r w:rsidRPr="005651D2">
        <w:rPr>
          <w:rFonts w:hint="eastAsia"/>
          <w:sz w:val="24"/>
        </w:rPr>
        <w:t>）布局布线后仿真截图</w:t>
      </w:r>
    </w:p>
    <w:p w14:paraId="06979731" w14:textId="0FFA2498" w:rsidR="00E954CF" w:rsidRDefault="006B5E2D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 w:rsidRPr="006B5E2D">
        <w:rPr>
          <w:noProof/>
        </w:rPr>
        <w:lastRenderedPageBreak/>
        <w:drawing>
          <wp:inline distT="0" distB="0" distL="0" distR="0" wp14:anchorId="0A5A8BB2" wp14:editId="13506DCF">
            <wp:extent cx="5759450" cy="1085850"/>
            <wp:effectExtent l="0" t="0" r="0" b="0"/>
            <wp:docPr id="1473979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924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635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1E17647B" w14:textId="77777777" w:rsidR="004A4ED2" w:rsidRPr="009759FB" w:rsidRDefault="004A4ED2" w:rsidP="004A4ED2">
      <w:pPr>
        <w:pStyle w:val="1"/>
      </w:pPr>
      <w:r w:rsidRPr="007967F9">
        <w:br w:type="page"/>
      </w:r>
      <w:r w:rsidRPr="009759FB">
        <w:rPr>
          <w:rFonts w:hint="eastAsia"/>
        </w:rPr>
        <w:lastRenderedPageBreak/>
        <w:t>实验</w:t>
      </w:r>
      <w:r>
        <w:rPr>
          <w:rFonts w:hint="eastAsia"/>
        </w:rPr>
        <w:t>八</w:t>
      </w:r>
      <w:r w:rsidRPr="00F631F7">
        <w:rPr>
          <w:rFonts w:hint="eastAsia"/>
        </w:rPr>
        <w:t>基于</w:t>
      </w:r>
      <w:r>
        <w:t>EDA</w:t>
      </w:r>
      <w:r>
        <w:rPr>
          <w:rFonts w:hint="eastAsia"/>
        </w:rPr>
        <w:t>工具</w:t>
      </w:r>
      <w:r w:rsidRPr="00F631F7">
        <w:rPr>
          <w:rFonts w:hint="eastAsia"/>
        </w:rPr>
        <w:t>的数字逻辑实验——</w:t>
      </w:r>
      <w:r w:rsidRPr="00FE1EDA">
        <w:rPr>
          <w:rFonts w:hint="eastAsia"/>
        </w:rPr>
        <w:t>现代组合逻辑电路</w:t>
      </w:r>
      <w:r>
        <w:rPr>
          <w:rFonts w:hint="eastAsia"/>
        </w:rPr>
        <w:t>及</w:t>
      </w:r>
      <w:r w:rsidRPr="00FE1EDA">
        <w:rPr>
          <w:rFonts w:hint="eastAsia"/>
        </w:rPr>
        <w:t>考核</w:t>
      </w:r>
      <w:r w:rsidRPr="006C0DEB">
        <w:rPr>
          <w:rFonts w:hint="eastAsia"/>
        </w:rPr>
        <w:t>（</w:t>
      </w:r>
      <w:r>
        <w:t>2</w:t>
      </w:r>
      <w:r w:rsidRPr="006C0DEB">
        <w:rPr>
          <w:rFonts w:hint="eastAsia"/>
        </w:rPr>
        <w:t>学时）</w:t>
      </w:r>
    </w:p>
    <w:p w14:paraId="027696D5" w14:textId="77777777" w:rsidR="004A4ED2" w:rsidRPr="009759FB" w:rsidRDefault="004A4ED2" w:rsidP="004A4ED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FE1EDA">
        <w:rPr>
          <w:rFonts w:ascii="华文仿宋" w:eastAsia="华文仿宋" w:hAnsi="华文仿宋" w:hint="eastAsia"/>
          <w:sz w:val="28"/>
        </w:rPr>
        <w:t>1</w:t>
      </w:r>
      <w:r>
        <w:rPr>
          <w:rFonts w:ascii="华文仿宋" w:eastAsia="华文仿宋" w:hAnsi="华文仿宋" w:hint="eastAsia"/>
          <w:sz w:val="28"/>
        </w:rPr>
        <w:t>-</w:t>
      </w:r>
      <w:r>
        <w:rPr>
          <w:rFonts w:ascii="华文仿宋" w:eastAsia="华文仿宋" w:hAnsi="华文仿宋"/>
          <w:sz w:val="28"/>
        </w:rPr>
        <w:t>2.</w:t>
      </w:r>
      <w:r w:rsidRPr="00FE1EDA">
        <w:rPr>
          <w:rFonts w:ascii="华文仿宋" w:eastAsia="华文仿宋" w:hAnsi="华文仿宋" w:hint="eastAsia"/>
          <w:sz w:val="28"/>
        </w:rPr>
        <w:t>现代组合逻辑电路考核</w:t>
      </w:r>
    </w:p>
    <w:p w14:paraId="1A851C2F" w14:textId="77777777" w:rsidR="004A4ED2" w:rsidRPr="00925D4F" w:rsidRDefault="004A4ED2" w:rsidP="004C5771">
      <w:pPr>
        <w:pStyle w:val="2"/>
        <w:spacing w:before="156" w:after="156"/>
      </w:pPr>
      <w:r w:rsidRPr="00925D4F">
        <w:rPr>
          <w:rFonts w:hint="eastAsia"/>
        </w:rPr>
        <w:t>现代组合逻辑电路考核</w:t>
      </w:r>
    </w:p>
    <w:p w14:paraId="3BFC3219" w14:textId="77777777" w:rsidR="00E954CF" w:rsidRPr="008A470F" w:rsidRDefault="00E954CF" w:rsidP="00E954CF">
      <w:pPr>
        <w:rPr>
          <w:sz w:val="28"/>
          <w:szCs w:val="28"/>
        </w:rPr>
      </w:pPr>
      <w:r w:rsidRPr="008A470F">
        <w:rPr>
          <w:rFonts w:hint="eastAsia"/>
          <w:sz w:val="28"/>
          <w:szCs w:val="28"/>
        </w:rPr>
        <w:t>1</w:t>
      </w:r>
      <w:r w:rsidRPr="008A470F">
        <w:rPr>
          <w:rFonts w:hint="eastAsia"/>
          <w:sz w:val="28"/>
          <w:szCs w:val="28"/>
        </w:rPr>
        <w:t>、下图是芯片</w:t>
      </w:r>
      <w:r w:rsidRPr="008A470F">
        <w:rPr>
          <w:rFonts w:hint="eastAsia"/>
          <w:sz w:val="28"/>
          <w:szCs w:val="28"/>
        </w:rPr>
        <w:t>7</w:t>
      </w:r>
      <w:r w:rsidRPr="008A470F">
        <w:rPr>
          <w:sz w:val="28"/>
          <w:szCs w:val="28"/>
        </w:rPr>
        <w:t>4</w:t>
      </w:r>
      <w:r w:rsidRPr="008A470F">
        <w:rPr>
          <w:rFonts w:hint="eastAsia"/>
          <w:sz w:val="28"/>
          <w:szCs w:val="28"/>
        </w:rPr>
        <w:t>HC</w:t>
      </w:r>
      <w:r w:rsidRPr="008A470F">
        <w:rPr>
          <w:sz w:val="28"/>
          <w:szCs w:val="28"/>
        </w:rPr>
        <w:t>145</w:t>
      </w:r>
      <w:r w:rsidRPr="008A470F">
        <w:rPr>
          <w:rFonts w:hint="eastAsia"/>
          <w:sz w:val="28"/>
          <w:szCs w:val="28"/>
        </w:rPr>
        <w:t>（</w:t>
      </w:r>
      <w:r w:rsidRPr="008A470F">
        <w:rPr>
          <w:sz w:val="28"/>
          <w:szCs w:val="28"/>
        </w:rPr>
        <w:t>4</w:t>
      </w:r>
      <w:r w:rsidRPr="008A470F">
        <w:rPr>
          <w:rFonts w:hint="eastAsia"/>
          <w:sz w:val="28"/>
          <w:szCs w:val="28"/>
        </w:rPr>
        <w:t>线——</w:t>
      </w:r>
      <w:r w:rsidRPr="008A470F">
        <w:rPr>
          <w:rFonts w:hint="eastAsia"/>
          <w:sz w:val="28"/>
          <w:szCs w:val="28"/>
        </w:rPr>
        <w:t>1</w:t>
      </w:r>
      <w:r w:rsidRPr="008A470F">
        <w:rPr>
          <w:sz w:val="28"/>
          <w:szCs w:val="28"/>
        </w:rPr>
        <w:t>0</w:t>
      </w:r>
      <w:r w:rsidRPr="008A470F">
        <w:rPr>
          <w:rFonts w:hint="eastAsia"/>
          <w:sz w:val="28"/>
          <w:szCs w:val="28"/>
        </w:rPr>
        <w:t>线译码器）的功能表，请用</w:t>
      </w:r>
      <w:r w:rsidRPr="008A470F">
        <w:rPr>
          <w:rFonts w:hint="eastAsia"/>
          <w:sz w:val="28"/>
          <w:szCs w:val="28"/>
        </w:rPr>
        <w:t>VerilogHDL</w:t>
      </w:r>
      <w:r w:rsidRPr="008A470F">
        <w:rPr>
          <w:rFonts w:hint="eastAsia"/>
          <w:sz w:val="28"/>
          <w:szCs w:val="28"/>
        </w:rPr>
        <w:t>描述此模块。（给老师检查模块代码及综合结果）</w:t>
      </w:r>
      <w:r w:rsidRPr="008A470F">
        <w:rPr>
          <w:sz w:val="28"/>
          <w:szCs w:val="28"/>
        </w:rPr>
        <w:t>(</w:t>
      </w:r>
      <w:r w:rsidRPr="008A470F">
        <w:rPr>
          <w:color w:val="FF0000"/>
          <w:sz w:val="28"/>
          <w:szCs w:val="28"/>
        </w:rPr>
        <w:t>40</w:t>
      </w:r>
      <w:r w:rsidRPr="008A470F">
        <w:rPr>
          <w:rFonts w:hint="eastAsia"/>
          <w:color w:val="FF0000"/>
          <w:sz w:val="28"/>
          <w:szCs w:val="28"/>
        </w:rPr>
        <w:t>分</w:t>
      </w:r>
      <w:r w:rsidRPr="008A470F">
        <w:rPr>
          <w:rFonts w:hint="eastAsia"/>
          <w:sz w:val="28"/>
          <w:szCs w:val="28"/>
        </w:rPr>
        <w:t>)</w:t>
      </w:r>
    </w:p>
    <w:p w14:paraId="551AD02F" w14:textId="77777777" w:rsidR="00E954CF" w:rsidRDefault="00E954CF" w:rsidP="00E954CF">
      <w:r>
        <w:rPr>
          <w:noProof/>
        </w:rPr>
        <w:drawing>
          <wp:inline distT="0" distB="0" distL="0" distR="0" wp14:anchorId="0E1B823E" wp14:editId="50603766">
            <wp:extent cx="5274310" cy="2830195"/>
            <wp:effectExtent l="0" t="0" r="2540" b="8255"/>
            <wp:docPr id="2080559022" name="图片 2080559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7285" w14:textId="77777777" w:rsidR="00E954CF" w:rsidRPr="00B74F37" w:rsidRDefault="00E954CF" w:rsidP="00E954CF">
      <w:pPr>
        <w:rPr>
          <w:b/>
          <w:bCs/>
        </w:rPr>
      </w:pPr>
      <w:r w:rsidRPr="00B74F37">
        <w:rPr>
          <w:rFonts w:hint="eastAsia"/>
          <w:b/>
          <w:bCs/>
        </w:rPr>
        <w:t>模块代码：</w:t>
      </w:r>
    </w:p>
    <w:p w14:paraId="32830AD2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63A2AB6" wp14:editId="508535BF">
            <wp:extent cx="2632075" cy="1979930"/>
            <wp:effectExtent l="19050" t="0" r="0" b="0"/>
            <wp:docPr id="1068533353" name="图片 106853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197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42DE19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84F592E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71D380A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6FBBAEA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C31644C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DE1A9BB" w14:textId="77777777" w:rsidR="00E954CF" w:rsidRPr="008A470F" w:rsidRDefault="00E954CF" w:rsidP="00E954CF">
      <w:pPr>
        <w:rPr>
          <w:sz w:val="28"/>
          <w:szCs w:val="28"/>
        </w:rPr>
      </w:pPr>
      <w:r w:rsidRPr="008A470F">
        <w:rPr>
          <w:rFonts w:hint="eastAsia"/>
          <w:sz w:val="28"/>
          <w:szCs w:val="28"/>
        </w:rPr>
        <w:lastRenderedPageBreak/>
        <w:t>2</w:t>
      </w:r>
      <w:r w:rsidRPr="008A470F">
        <w:rPr>
          <w:rFonts w:hint="eastAsia"/>
          <w:sz w:val="28"/>
          <w:szCs w:val="28"/>
        </w:rPr>
        <w:t>、用</w:t>
      </w:r>
      <w:r w:rsidRPr="008A470F">
        <w:rPr>
          <w:rFonts w:hint="eastAsia"/>
          <w:sz w:val="28"/>
          <w:szCs w:val="28"/>
        </w:rPr>
        <w:t>SmartDesign</w:t>
      </w:r>
      <w:r w:rsidRPr="008A470F">
        <w:rPr>
          <w:rFonts w:hint="eastAsia"/>
          <w:sz w:val="28"/>
          <w:szCs w:val="28"/>
        </w:rPr>
        <w:t>设计以下电路，并设计该电路的测试平台模块，观察仿真后的结果，说明电路的功能。（给老师检查综合后的仿真）（</w:t>
      </w:r>
      <w:r w:rsidRPr="008A470F">
        <w:rPr>
          <w:rFonts w:hint="eastAsia"/>
          <w:color w:val="FF0000"/>
          <w:sz w:val="28"/>
          <w:szCs w:val="28"/>
        </w:rPr>
        <w:t>6</w:t>
      </w:r>
      <w:r w:rsidRPr="008A470F">
        <w:rPr>
          <w:color w:val="FF0000"/>
          <w:sz w:val="28"/>
          <w:szCs w:val="28"/>
        </w:rPr>
        <w:t>0</w:t>
      </w:r>
      <w:r w:rsidRPr="008A470F">
        <w:rPr>
          <w:rFonts w:hint="eastAsia"/>
          <w:color w:val="FF0000"/>
          <w:sz w:val="28"/>
          <w:szCs w:val="28"/>
        </w:rPr>
        <w:t>分</w:t>
      </w:r>
      <w:r w:rsidRPr="008A470F">
        <w:rPr>
          <w:rFonts w:hint="eastAsia"/>
          <w:sz w:val="28"/>
          <w:szCs w:val="28"/>
        </w:rPr>
        <w:t>）</w:t>
      </w:r>
    </w:p>
    <w:p w14:paraId="253910A0" w14:textId="77777777" w:rsidR="00E954CF" w:rsidRDefault="00E954CF" w:rsidP="00E954CF">
      <w:pPr>
        <w:jc w:val="center"/>
      </w:pPr>
      <w:r>
        <w:object w:dxaOrig="2710" w:dyaOrig="2698" w14:anchorId="651D9C25">
          <v:shape id="_x0000_i1067" type="#_x0000_t75" style="width:193.4pt;height:193.4pt" o:ole="">
            <v:imagedata r:id="rId171" o:title=""/>
          </v:shape>
          <o:OLEObject Type="Embed" ProgID="Visio.Drawing.11" ShapeID="_x0000_i1067" DrawAspect="Content" ObjectID="_1796885371" r:id="rId172"/>
        </w:object>
      </w:r>
    </w:p>
    <w:p w14:paraId="193F8B9D" w14:textId="77777777" w:rsidR="00E954CF" w:rsidRDefault="00E954CF" w:rsidP="00E954CF"/>
    <w:p w14:paraId="35DBD66F" w14:textId="77777777" w:rsidR="00E954CF" w:rsidRPr="00B26D14" w:rsidRDefault="00E954CF" w:rsidP="00E954CF">
      <w:pPr>
        <w:pStyle w:val="af"/>
        <w:numPr>
          <w:ilvl w:val="0"/>
          <w:numId w:val="10"/>
        </w:numPr>
        <w:ind w:left="1138" w:firstLineChars="0"/>
        <w:rPr>
          <w:b/>
          <w:bCs/>
          <w:sz w:val="24"/>
          <w:szCs w:val="24"/>
        </w:rPr>
      </w:pPr>
      <w:r w:rsidRPr="00B26D14">
        <w:rPr>
          <w:rFonts w:hint="eastAsia"/>
          <w:b/>
          <w:bCs/>
          <w:sz w:val="24"/>
          <w:szCs w:val="24"/>
        </w:rPr>
        <w:t>7</w:t>
      </w:r>
      <w:r w:rsidRPr="00B26D14">
        <w:rPr>
          <w:b/>
          <w:bCs/>
          <w:sz w:val="24"/>
          <w:szCs w:val="24"/>
        </w:rPr>
        <w:t>4</w:t>
      </w:r>
      <w:r w:rsidRPr="00B26D14">
        <w:rPr>
          <w:rFonts w:hint="eastAsia"/>
          <w:b/>
          <w:bCs/>
          <w:sz w:val="24"/>
          <w:szCs w:val="24"/>
        </w:rPr>
        <w:t>HC</w:t>
      </w:r>
      <w:r w:rsidRPr="00B26D14">
        <w:rPr>
          <w:b/>
          <w:bCs/>
          <w:sz w:val="24"/>
          <w:szCs w:val="24"/>
        </w:rPr>
        <w:t>153</w:t>
      </w:r>
      <w:r w:rsidRPr="00B26D14">
        <w:rPr>
          <w:rFonts w:hint="eastAsia"/>
          <w:b/>
          <w:bCs/>
          <w:sz w:val="24"/>
          <w:szCs w:val="24"/>
        </w:rPr>
        <w:t>模块代码：（模块名：例</w:t>
      </w:r>
      <w:r w:rsidRPr="00B26D14">
        <w:rPr>
          <w:rFonts w:hint="eastAsia"/>
          <w:b/>
          <w:bCs/>
          <w:sz w:val="24"/>
          <w:szCs w:val="24"/>
        </w:rPr>
        <w:t>lxq_</w:t>
      </w:r>
      <w:r w:rsidRPr="00B26D14">
        <w:rPr>
          <w:b/>
          <w:bCs/>
          <w:sz w:val="24"/>
          <w:szCs w:val="24"/>
        </w:rPr>
        <w:t>74HC153</w:t>
      </w:r>
      <w:r w:rsidRPr="00B26D14">
        <w:rPr>
          <w:rFonts w:hint="eastAsia"/>
          <w:b/>
          <w:bCs/>
          <w:sz w:val="24"/>
          <w:szCs w:val="24"/>
        </w:rPr>
        <w:t>）</w:t>
      </w:r>
    </w:p>
    <w:p w14:paraId="4DBE3657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216BD1FB" wp14:editId="40634BBF">
            <wp:extent cx="2799080" cy="1438910"/>
            <wp:effectExtent l="19050" t="0" r="1270" b="0"/>
            <wp:docPr id="1682410051" name="图片 168241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379587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070216E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8BF3415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4E7EB8E" w14:textId="77777777" w:rsidR="00E954CF" w:rsidRPr="00E115AA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04482D3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F5BA322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98E17F6" w14:textId="77777777" w:rsidR="00E954CF" w:rsidRDefault="00E954CF" w:rsidP="00E954CF">
      <w:pPr>
        <w:rPr>
          <w:b/>
          <w:bCs/>
          <w:sz w:val="24"/>
        </w:rPr>
      </w:pPr>
    </w:p>
    <w:p w14:paraId="7B39EC37" w14:textId="77777777" w:rsidR="00E954CF" w:rsidRDefault="00E954CF" w:rsidP="00E954CF">
      <w:pPr>
        <w:rPr>
          <w:b/>
          <w:bCs/>
          <w:sz w:val="24"/>
        </w:rPr>
      </w:pPr>
    </w:p>
    <w:p w14:paraId="7827EE7E" w14:textId="77777777" w:rsidR="00E954CF" w:rsidRPr="00B26D14" w:rsidRDefault="00E954CF" w:rsidP="00E954CF">
      <w:pPr>
        <w:pStyle w:val="af"/>
        <w:numPr>
          <w:ilvl w:val="0"/>
          <w:numId w:val="10"/>
        </w:numPr>
        <w:ind w:left="1138" w:firstLineChars="0"/>
        <w:rPr>
          <w:b/>
          <w:bCs/>
          <w:sz w:val="24"/>
          <w:szCs w:val="24"/>
        </w:rPr>
      </w:pPr>
      <w:r w:rsidRPr="00B26D14">
        <w:rPr>
          <w:rFonts w:hint="eastAsia"/>
          <w:b/>
          <w:bCs/>
          <w:sz w:val="24"/>
          <w:szCs w:val="24"/>
        </w:rPr>
        <w:t>SmartDesign</w:t>
      </w:r>
      <w:r w:rsidRPr="00B26D14">
        <w:rPr>
          <w:rFonts w:hint="eastAsia"/>
          <w:b/>
          <w:bCs/>
          <w:sz w:val="24"/>
          <w:szCs w:val="24"/>
        </w:rPr>
        <w:t>截图：（命名例：</w:t>
      </w:r>
      <w:r w:rsidRPr="00B26D14">
        <w:rPr>
          <w:rFonts w:hint="eastAsia"/>
          <w:b/>
          <w:bCs/>
          <w:sz w:val="24"/>
          <w:szCs w:val="24"/>
        </w:rPr>
        <w:t>lxq_</w:t>
      </w:r>
      <w:r w:rsidRPr="00B26D14">
        <w:rPr>
          <w:b/>
          <w:bCs/>
          <w:sz w:val="24"/>
          <w:szCs w:val="24"/>
        </w:rPr>
        <w:t>SD1</w:t>
      </w:r>
      <w:r w:rsidRPr="00B26D14">
        <w:rPr>
          <w:rFonts w:hint="eastAsia"/>
          <w:b/>
          <w:bCs/>
          <w:sz w:val="24"/>
          <w:szCs w:val="24"/>
        </w:rPr>
        <w:t>）</w:t>
      </w:r>
    </w:p>
    <w:p w14:paraId="2EF542FF" w14:textId="77777777" w:rsidR="00E954CF" w:rsidRDefault="00E954CF" w:rsidP="00E954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5DB5C1" wp14:editId="72127F02">
            <wp:extent cx="4993640" cy="2759075"/>
            <wp:effectExtent l="19050" t="0" r="0" b="0"/>
            <wp:docPr id="1998943562" name="图片 199894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1807C8" w14:textId="77777777" w:rsidR="00E954CF" w:rsidRDefault="00E954CF" w:rsidP="00E954CF">
      <w:pPr>
        <w:rPr>
          <w:noProof/>
        </w:rPr>
      </w:pPr>
    </w:p>
    <w:p w14:paraId="3EEF40A6" w14:textId="77777777" w:rsidR="00E954CF" w:rsidRDefault="00E954CF" w:rsidP="00E954CF"/>
    <w:p w14:paraId="7B8FF499" w14:textId="77777777" w:rsidR="00E954CF" w:rsidRDefault="00E954CF" w:rsidP="00E954CF"/>
    <w:p w14:paraId="5CA778AF" w14:textId="77777777" w:rsidR="00E954CF" w:rsidRPr="00877A84" w:rsidRDefault="00E954CF" w:rsidP="00E954CF">
      <w:pPr>
        <w:rPr>
          <w:b/>
          <w:bCs/>
          <w:sz w:val="24"/>
        </w:rPr>
      </w:pPr>
      <w:r>
        <w:rPr>
          <w:b/>
          <w:bCs/>
          <w:sz w:val="24"/>
        </w:rPr>
        <w:t xml:space="preserve">(3) </w:t>
      </w:r>
      <w:r w:rsidRPr="00877A84">
        <w:rPr>
          <w:rFonts w:hint="eastAsia"/>
          <w:b/>
          <w:bCs/>
          <w:sz w:val="24"/>
        </w:rPr>
        <w:t>7</w:t>
      </w:r>
      <w:r w:rsidRPr="00877A84">
        <w:rPr>
          <w:b/>
          <w:bCs/>
          <w:sz w:val="24"/>
        </w:rPr>
        <w:t>4</w:t>
      </w:r>
      <w:r w:rsidRPr="00877A84">
        <w:rPr>
          <w:rFonts w:hint="eastAsia"/>
          <w:b/>
          <w:bCs/>
          <w:sz w:val="24"/>
        </w:rPr>
        <w:t>HC</w:t>
      </w:r>
      <w:r w:rsidRPr="00877A84">
        <w:rPr>
          <w:b/>
          <w:bCs/>
          <w:sz w:val="24"/>
        </w:rPr>
        <w:t>153</w:t>
      </w:r>
      <w:r>
        <w:rPr>
          <w:rFonts w:hint="eastAsia"/>
          <w:b/>
          <w:bCs/>
          <w:sz w:val="24"/>
        </w:rPr>
        <w:t>测试平台</w:t>
      </w:r>
      <w:r w:rsidRPr="00877A84">
        <w:rPr>
          <w:rFonts w:hint="eastAsia"/>
          <w:b/>
          <w:bCs/>
          <w:sz w:val="24"/>
        </w:rPr>
        <w:t>代码：</w:t>
      </w:r>
      <w:r>
        <w:rPr>
          <w:rFonts w:hint="eastAsia"/>
          <w:b/>
          <w:bCs/>
          <w:sz w:val="24"/>
        </w:rPr>
        <w:t>（测试名：例</w:t>
      </w:r>
      <w:r>
        <w:rPr>
          <w:rFonts w:hint="eastAsia"/>
          <w:b/>
          <w:bCs/>
          <w:sz w:val="24"/>
        </w:rPr>
        <w:t>test</w:t>
      </w:r>
      <w:r>
        <w:rPr>
          <w:b/>
          <w:bCs/>
          <w:sz w:val="24"/>
        </w:rPr>
        <w:t>_</w:t>
      </w:r>
      <w:r>
        <w:rPr>
          <w:rFonts w:hint="eastAsia"/>
          <w:b/>
          <w:bCs/>
          <w:sz w:val="24"/>
        </w:rPr>
        <w:t>lxq_</w:t>
      </w:r>
      <w:r>
        <w:rPr>
          <w:b/>
          <w:bCs/>
          <w:sz w:val="24"/>
        </w:rPr>
        <w:t>74HC153</w:t>
      </w:r>
      <w:r>
        <w:rPr>
          <w:rFonts w:hint="eastAsia"/>
          <w:b/>
          <w:bCs/>
          <w:sz w:val="24"/>
        </w:rPr>
        <w:t>）</w:t>
      </w:r>
    </w:p>
    <w:p w14:paraId="1FCDA905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4A9F5E05" wp14:editId="5EE6CE0A">
            <wp:extent cx="3291840" cy="2783205"/>
            <wp:effectExtent l="19050" t="0" r="3810" b="0"/>
            <wp:docPr id="1340460366" name="图片 13404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D9D752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3262899" w14:textId="4A29BED0" w:rsidR="00E954CF" w:rsidRDefault="00F241DA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241DA">
        <w:lastRenderedPageBreak/>
        <w:drawing>
          <wp:inline distT="0" distB="0" distL="0" distR="0" wp14:anchorId="3E89FE5D" wp14:editId="4EF01698">
            <wp:extent cx="3639058" cy="3972479"/>
            <wp:effectExtent l="0" t="0" r="0" b="0"/>
            <wp:docPr id="1746969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6978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F96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09F5A07" w14:textId="77777777" w:rsidR="00E954CF" w:rsidRDefault="00E954CF" w:rsidP="00E954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C4D6DAC" w14:textId="77777777" w:rsidR="00E954CF" w:rsidRPr="00320C57" w:rsidRDefault="00E954CF" w:rsidP="00E954CF">
      <w:pPr>
        <w:rPr>
          <w:b/>
          <w:bCs/>
          <w:sz w:val="24"/>
        </w:rPr>
      </w:pPr>
      <w:r>
        <w:rPr>
          <w:b/>
          <w:bCs/>
          <w:sz w:val="24"/>
        </w:rPr>
        <w:t xml:space="preserve">(4) </w:t>
      </w:r>
      <w:r>
        <w:rPr>
          <w:rFonts w:hint="eastAsia"/>
          <w:b/>
          <w:bCs/>
          <w:sz w:val="24"/>
        </w:rPr>
        <w:t>R</w:t>
      </w:r>
      <w:r>
        <w:rPr>
          <w:b/>
          <w:bCs/>
          <w:sz w:val="24"/>
        </w:rPr>
        <w:t>TL</w:t>
      </w:r>
      <w:r w:rsidRPr="00320C57">
        <w:rPr>
          <w:rFonts w:hint="eastAsia"/>
          <w:b/>
          <w:bCs/>
          <w:sz w:val="24"/>
        </w:rPr>
        <w:t>综合截图：</w:t>
      </w:r>
    </w:p>
    <w:p w14:paraId="517542FD" w14:textId="77777777" w:rsidR="00E954CF" w:rsidRDefault="00E954CF" w:rsidP="00E954CF">
      <w:pPr>
        <w:rPr>
          <w:noProof/>
        </w:rPr>
      </w:pPr>
      <w:r>
        <w:rPr>
          <w:noProof/>
        </w:rPr>
        <w:drawing>
          <wp:inline distT="0" distB="0" distL="0" distR="0" wp14:anchorId="577B48DF" wp14:editId="2FA77ACA">
            <wp:extent cx="5274310" cy="2247272"/>
            <wp:effectExtent l="19050" t="0" r="2540" b="0"/>
            <wp:docPr id="651251757" name="图片 65125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97C625" w14:textId="77777777" w:rsidR="00E954CF" w:rsidRDefault="00E954CF" w:rsidP="00E954CF">
      <w:pPr>
        <w:rPr>
          <w:noProof/>
        </w:rPr>
      </w:pPr>
    </w:p>
    <w:p w14:paraId="4B9931F0" w14:textId="77777777" w:rsidR="00E954CF" w:rsidRDefault="00E954CF" w:rsidP="00E954CF">
      <w:pPr>
        <w:rPr>
          <w:noProof/>
        </w:rPr>
      </w:pPr>
    </w:p>
    <w:p w14:paraId="7CA4A14B" w14:textId="77777777" w:rsidR="00E954CF" w:rsidRDefault="00E954CF" w:rsidP="00E954CF">
      <w:pPr>
        <w:rPr>
          <w:noProof/>
        </w:rPr>
      </w:pPr>
    </w:p>
    <w:p w14:paraId="52CCA58B" w14:textId="77777777" w:rsidR="00E954CF" w:rsidRDefault="00E954CF" w:rsidP="00E954CF"/>
    <w:p w14:paraId="0FF7A389" w14:textId="77777777" w:rsidR="00E954CF" w:rsidRPr="005C7595" w:rsidRDefault="00E954CF" w:rsidP="00E954CF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(</w:t>
      </w:r>
      <w:r>
        <w:rPr>
          <w:b/>
          <w:bCs/>
          <w:sz w:val="24"/>
        </w:rPr>
        <w:t xml:space="preserve">5) </w:t>
      </w:r>
      <w:r w:rsidRPr="005C7595">
        <w:rPr>
          <w:rFonts w:hint="eastAsia"/>
          <w:b/>
          <w:bCs/>
          <w:sz w:val="24"/>
        </w:rPr>
        <w:t>综合后仿真截图：</w:t>
      </w:r>
    </w:p>
    <w:p w14:paraId="2A4970AC" w14:textId="77777777" w:rsidR="00E954CF" w:rsidRDefault="00E954CF" w:rsidP="00E954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1E60D0" wp14:editId="7374E5B3">
            <wp:extent cx="5274310" cy="1057741"/>
            <wp:effectExtent l="19050" t="0" r="2540" b="0"/>
            <wp:docPr id="1291818757" name="图片 129181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7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44F46" w14:textId="77777777" w:rsidR="00E954CF" w:rsidRDefault="00E954CF" w:rsidP="00E954CF">
      <w:pPr>
        <w:rPr>
          <w:noProof/>
        </w:rPr>
      </w:pPr>
    </w:p>
    <w:p w14:paraId="6FD99D3A" w14:textId="77777777" w:rsidR="00E954CF" w:rsidRDefault="00E954CF" w:rsidP="00E954CF">
      <w:pPr>
        <w:rPr>
          <w:noProof/>
        </w:rPr>
      </w:pPr>
    </w:p>
    <w:p w14:paraId="0A71AE10" w14:textId="77777777" w:rsidR="00E954CF" w:rsidRDefault="00E954CF" w:rsidP="00E954CF">
      <w:pPr>
        <w:rPr>
          <w:noProof/>
        </w:rPr>
      </w:pPr>
    </w:p>
    <w:p w14:paraId="462F562E" w14:textId="77777777" w:rsidR="00E954CF" w:rsidRPr="005C7595" w:rsidRDefault="00E954CF" w:rsidP="00E954CF">
      <w:pPr>
        <w:rPr>
          <w:b/>
          <w:bCs/>
          <w:sz w:val="24"/>
        </w:rPr>
      </w:pPr>
      <w:r>
        <w:rPr>
          <w:b/>
          <w:bCs/>
          <w:sz w:val="24"/>
        </w:rPr>
        <w:t xml:space="preserve">(6) </w:t>
      </w:r>
      <w:r w:rsidRPr="005C7595">
        <w:rPr>
          <w:rFonts w:hint="eastAsia"/>
          <w:b/>
          <w:bCs/>
          <w:sz w:val="24"/>
        </w:rPr>
        <w:t>根据仿真结果列出此电路的真值表：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13"/>
        <w:gridCol w:w="1813"/>
        <w:gridCol w:w="1813"/>
        <w:gridCol w:w="1813"/>
      </w:tblGrid>
      <w:tr w:rsidR="00E954CF" w14:paraId="486EBFE8" w14:textId="77777777" w:rsidTr="0028467B">
        <w:trPr>
          <w:trHeight w:val="433"/>
        </w:trPr>
        <w:tc>
          <w:tcPr>
            <w:tcW w:w="1813" w:type="dxa"/>
            <w:vAlign w:val="center"/>
          </w:tcPr>
          <w:p w14:paraId="210A0FA9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813" w:type="dxa"/>
            <w:vAlign w:val="center"/>
          </w:tcPr>
          <w:p w14:paraId="1A077DEB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813" w:type="dxa"/>
            <w:vAlign w:val="center"/>
          </w:tcPr>
          <w:p w14:paraId="2C766AB4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813" w:type="dxa"/>
            <w:vAlign w:val="center"/>
          </w:tcPr>
          <w:p w14:paraId="55E8360F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E954CF" w14:paraId="1EB20AC1" w14:textId="77777777" w:rsidTr="0028467B">
        <w:trPr>
          <w:trHeight w:val="433"/>
        </w:trPr>
        <w:tc>
          <w:tcPr>
            <w:tcW w:w="1813" w:type="dxa"/>
            <w:vAlign w:val="center"/>
          </w:tcPr>
          <w:p w14:paraId="5BC4F4AE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2DEBA967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44CEA75D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46F7778C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E954CF" w14:paraId="0008B1E6" w14:textId="77777777" w:rsidTr="0028467B">
        <w:trPr>
          <w:trHeight w:val="417"/>
        </w:trPr>
        <w:tc>
          <w:tcPr>
            <w:tcW w:w="1813" w:type="dxa"/>
            <w:vAlign w:val="center"/>
          </w:tcPr>
          <w:p w14:paraId="2F53603C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2C9FBAA2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06C7B4B8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13" w:type="dxa"/>
            <w:vAlign w:val="center"/>
          </w:tcPr>
          <w:p w14:paraId="366C9E7B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E954CF" w14:paraId="0AAFD9D3" w14:textId="77777777" w:rsidTr="0028467B">
        <w:trPr>
          <w:trHeight w:val="433"/>
        </w:trPr>
        <w:tc>
          <w:tcPr>
            <w:tcW w:w="1813" w:type="dxa"/>
            <w:vAlign w:val="center"/>
          </w:tcPr>
          <w:p w14:paraId="689D7688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7BD91F2A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3" w:type="dxa"/>
            <w:vAlign w:val="center"/>
          </w:tcPr>
          <w:p w14:paraId="538D7AFA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75B3B83C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E954CF" w14:paraId="50EE15F8" w14:textId="77777777" w:rsidTr="0028467B">
        <w:trPr>
          <w:trHeight w:val="433"/>
        </w:trPr>
        <w:tc>
          <w:tcPr>
            <w:tcW w:w="1813" w:type="dxa"/>
            <w:vAlign w:val="center"/>
          </w:tcPr>
          <w:p w14:paraId="1744293B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2CEE6B0A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3" w:type="dxa"/>
            <w:vAlign w:val="center"/>
          </w:tcPr>
          <w:p w14:paraId="518D37B9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3" w:type="dxa"/>
            <w:vAlign w:val="center"/>
          </w:tcPr>
          <w:p w14:paraId="319F8CEC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E954CF" w14:paraId="4DD6651A" w14:textId="77777777" w:rsidTr="0028467B">
        <w:trPr>
          <w:trHeight w:val="433"/>
        </w:trPr>
        <w:tc>
          <w:tcPr>
            <w:tcW w:w="1813" w:type="dxa"/>
            <w:vAlign w:val="center"/>
          </w:tcPr>
          <w:p w14:paraId="58CDBBEF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3" w:type="dxa"/>
            <w:vAlign w:val="center"/>
          </w:tcPr>
          <w:p w14:paraId="67AFAECA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59D17BF5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548D5A84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E954CF" w14:paraId="2590FB54" w14:textId="77777777" w:rsidTr="0028467B">
        <w:trPr>
          <w:trHeight w:val="433"/>
        </w:trPr>
        <w:tc>
          <w:tcPr>
            <w:tcW w:w="1813" w:type="dxa"/>
            <w:vAlign w:val="center"/>
          </w:tcPr>
          <w:p w14:paraId="34F1668B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3" w:type="dxa"/>
            <w:vAlign w:val="center"/>
          </w:tcPr>
          <w:p w14:paraId="2BF7C301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5B00D567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3" w:type="dxa"/>
            <w:vAlign w:val="center"/>
          </w:tcPr>
          <w:p w14:paraId="4A07BAAA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E954CF" w14:paraId="77F2AA97" w14:textId="77777777" w:rsidTr="0028467B">
        <w:trPr>
          <w:trHeight w:val="433"/>
        </w:trPr>
        <w:tc>
          <w:tcPr>
            <w:tcW w:w="1813" w:type="dxa"/>
            <w:vAlign w:val="center"/>
          </w:tcPr>
          <w:p w14:paraId="46068AC0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3" w:type="dxa"/>
            <w:vAlign w:val="center"/>
          </w:tcPr>
          <w:p w14:paraId="0405BB4D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3" w:type="dxa"/>
            <w:vAlign w:val="center"/>
          </w:tcPr>
          <w:p w14:paraId="6AEF1A63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13" w:type="dxa"/>
            <w:vAlign w:val="center"/>
          </w:tcPr>
          <w:p w14:paraId="71D4489D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E954CF" w14:paraId="3B57EFDA" w14:textId="77777777" w:rsidTr="0028467B">
        <w:trPr>
          <w:trHeight w:val="417"/>
        </w:trPr>
        <w:tc>
          <w:tcPr>
            <w:tcW w:w="1813" w:type="dxa"/>
            <w:vAlign w:val="center"/>
          </w:tcPr>
          <w:p w14:paraId="338750ED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3" w:type="dxa"/>
            <w:vAlign w:val="center"/>
          </w:tcPr>
          <w:p w14:paraId="6938677E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3" w:type="dxa"/>
            <w:vAlign w:val="center"/>
          </w:tcPr>
          <w:p w14:paraId="33E72CFC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3" w:type="dxa"/>
            <w:vAlign w:val="center"/>
          </w:tcPr>
          <w:p w14:paraId="46B57BB7" w14:textId="77777777" w:rsidR="00E954CF" w:rsidRDefault="00E954CF" w:rsidP="0028467B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</w:tbl>
    <w:p w14:paraId="379945E7" w14:textId="77777777" w:rsidR="00E954CF" w:rsidRDefault="00E954CF" w:rsidP="00E954CF"/>
    <w:p w14:paraId="63455791" w14:textId="77777777" w:rsidR="000327EF" w:rsidRDefault="000327EF" w:rsidP="006C0DEB">
      <w:pPr>
        <w:widowControl/>
        <w:jc w:val="left"/>
        <w:rPr>
          <w:b/>
          <w:bCs/>
          <w:sz w:val="36"/>
          <w:szCs w:val="36"/>
        </w:rPr>
      </w:pPr>
    </w:p>
    <w:p w14:paraId="763D379B" w14:textId="77777777" w:rsidR="00AC0A45" w:rsidRPr="009759FB" w:rsidRDefault="00AC0A45" w:rsidP="00AC0A45">
      <w:pPr>
        <w:pStyle w:val="1"/>
      </w:pPr>
      <w:r w:rsidRPr="009759FB">
        <w:rPr>
          <w:rFonts w:hint="eastAsia"/>
        </w:rPr>
        <w:t>实验</w:t>
      </w:r>
      <w:r>
        <w:rPr>
          <w:rFonts w:hint="eastAsia"/>
        </w:rPr>
        <w:t>九</w:t>
      </w:r>
      <w:r w:rsidRPr="00F631F7">
        <w:rPr>
          <w:rFonts w:hint="eastAsia"/>
        </w:rPr>
        <w:t>基于</w:t>
      </w:r>
      <w:r>
        <w:t>EDA</w:t>
      </w:r>
      <w:r>
        <w:rPr>
          <w:rFonts w:hint="eastAsia"/>
        </w:rPr>
        <w:t>工具</w:t>
      </w:r>
      <w:r w:rsidRPr="00F631F7">
        <w:rPr>
          <w:rFonts w:hint="eastAsia"/>
        </w:rPr>
        <w:t>的数字逻辑实验——</w:t>
      </w:r>
      <w:r w:rsidRPr="00CC324E">
        <w:rPr>
          <w:rFonts w:hint="eastAsia"/>
        </w:rPr>
        <w:t>现代时序</w:t>
      </w:r>
      <w:r>
        <w:rPr>
          <w:rFonts w:hint="eastAsia"/>
        </w:rPr>
        <w:t>逻辑</w:t>
      </w:r>
      <w:r w:rsidRPr="00CC324E">
        <w:rPr>
          <w:rFonts w:hint="eastAsia"/>
        </w:rPr>
        <w:t>电路</w:t>
      </w:r>
      <w:r w:rsidRPr="006C0DEB">
        <w:rPr>
          <w:rFonts w:hint="eastAsia"/>
        </w:rPr>
        <w:t>（</w:t>
      </w:r>
      <w:r>
        <w:t>3</w:t>
      </w:r>
      <w:r w:rsidRPr="006C0DEB">
        <w:rPr>
          <w:rFonts w:hint="eastAsia"/>
        </w:rPr>
        <w:t>学时）</w:t>
      </w:r>
    </w:p>
    <w:p w14:paraId="258B1EA9" w14:textId="77777777" w:rsidR="00AC0A45" w:rsidRPr="00CC324E" w:rsidRDefault="00AC0A45" w:rsidP="00AC0A4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CC324E">
        <w:rPr>
          <w:rFonts w:ascii="华文仿宋" w:eastAsia="华文仿宋" w:hAnsi="华文仿宋" w:hint="eastAsia"/>
          <w:sz w:val="28"/>
        </w:rPr>
        <w:t>1. 用EDA设计仿真时序逻辑电路74HC74、74HC112并烧录验证</w:t>
      </w:r>
    </w:p>
    <w:p w14:paraId="6523FBDB" w14:textId="77777777" w:rsidR="00AC0A45" w:rsidRPr="00CC324E" w:rsidRDefault="00AC0A45" w:rsidP="00AC0A4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>
        <w:rPr>
          <w:rFonts w:ascii="华文仿宋" w:eastAsia="华文仿宋" w:hAnsi="华文仿宋"/>
          <w:sz w:val="28"/>
        </w:rPr>
        <w:t>2</w:t>
      </w:r>
      <w:r>
        <w:rPr>
          <w:rFonts w:ascii="华文仿宋" w:eastAsia="华文仿宋" w:hAnsi="华文仿宋" w:hint="eastAsia"/>
          <w:sz w:val="28"/>
        </w:rPr>
        <w:t>-</w:t>
      </w:r>
      <w:r>
        <w:rPr>
          <w:rFonts w:ascii="华文仿宋" w:eastAsia="华文仿宋" w:hAnsi="华文仿宋"/>
          <w:sz w:val="28"/>
        </w:rPr>
        <w:t>3</w:t>
      </w:r>
      <w:r w:rsidRPr="00CC324E">
        <w:rPr>
          <w:rFonts w:ascii="华文仿宋" w:eastAsia="华文仿宋" w:hAnsi="华文仿宋" w:hint="eastAsia"/>
          <w:sz w:val="28"/>
        </w:rPr>
        <w:t>. 用EDA设计仿真时序逻辑电路74HC194、74HC161烧录验证</w:t>
      </w:r>
    </w:p>
    <w:p w14:paraId="3081DED2" w14:textId="77777777" w:rsidR="00AC0A45" w:rsidRPr="0062610C" w:rsidRDefault="00AC0A45" w:rsidP="004C5771">
      <w:pPr>
        <w:pStyle w:val="2"/>
        <w:spacing w:before="156" w:after="156"/>
      </w:pPr>
      <w:r w:rsidRPr="0062610C">
        <w:rPr>
          <w:rFonts w:hint="eastAsia"/>
        </w:rPr>
        <w:t>时序逻辑电路</w:t>
      </w:r>
    </w:p>
    <w:p w14:paraId="014DE51A" w14:textId="77777777" w:rsidR="00AC0A45" w:rsidRPr="00CC324E" w:rsidRDefault="00AC0A45" w:rsidP="00AC0A45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一、实验目的</w:t>
      </w:r>
    </w:p>
    <w:p w14:paraId="245ABC83" w14:textId="77777777" w:rsidR="00AC0A45" w:rsidRPr="007967F9" w:rsidRDefault="00AC0A45" w:rsidP="00AC0A4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、了解基于</w:t>
      </w:r>
      <w:r w:rsidRPr="007967F9">
        <w:rPr>
          <w:sz w:val="24"/>
        </w:rPr>
        <w:t>Verilog</w:t>
      </w:r>
      <w:r w:rsidRPr="007967F9">
        <w:rPr>
          <w:rFonts w:hint="eastAsia"/>
          <w:sz w:val="24"/>
        </w:rPr>
        <w:t>的时序逻辑电路的设计及其验证。</w:t>
      </w:r>
    </w:p>
    <w:p w14:paraId="47FEAB8E" w14:textId="77777777" w:rsidR="00AC0A45" w:rsidRDefault="00AC0A45" w:rsidP="00AC0A4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、熟悉利用</w:t>
      </w:r>
      <w:r w:rsidRPr="007967F9">
        <w:rPr>
          <w:sz w:val="24"/>
        </w:rPr>
        <w:t>EDA</w:t>
      </w:r>
      <w:r w:rsidRPr="007967F9">
        <w:rPr>
          <w:rFonts w:hint="eastAsia"/>
          <w:sz w:val="24"/>
        </w:rPr>
        <w:t>工具进行设计及仿真的流程。</w:t>
      </w:r>
    </w:p>
    <w:p w14:paraId="1008543F" w14:textId="77777777" w:rsidR="00AC0A45" w:rsidRPr="006E76CF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熟悉实验箱的使用和程序下载</w:t>
      </w:r>
      <w:r>
        <w:rPr>
          <w:rFonts w:hint="eastAsia"/>
          <w:sz w:val="24"/>
        </w:rPr>
        <w:t>（烧录）</w:t>
      </w:r>
      <w:r w:rsidRPr="006E76CF">
        <w:rPr>
          <w:rFonts w:hint="eastAsia"/>
          <w:sz w:val="24"/>
        </w:rPr>
        <w:t>及测试的方法。</w:t>
      </w:r>
    </w:p>
    <w:p w14:paraId="2A94B507" w14:textId="77777777" w:rsidR="00AC0A45" w:rsidRPr="00C05922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 w:rsidRPr="00C05922">
        <w:rPr>
          <w:rFonts w:hint="eastAsia"/>
          <w:sz w:val="24"/>
        </w:rPr>
        <w:t>、学习针对实际时序逻辑电路芯片</w:t>
      </w:r>
      <w:r w:rsidRPr="00C05922">
        <w:rPr>
          <w:rFonts w:hint="eastAsia"/>
          <w:sz w:val="24"/>
        </w:rPr>
        <w:t>74HC74</w:t>
      </w:r>
      <w:r w:rsidRPr="00C05922">
        <w:rPr>
          <w:rFonts w:hint="eastAsia"/>
          <w:sz w:val="24"/>
        </w:rPr>
        <w:t>、</w:t>
      </w:r>
      <w:r w:rsidRPr="00C05922">
        <w:rPr>
          <w:rFonts w:hint="eastAsia"/>
          <w:sz w:val="24"/>
        </w:rPr>
        <w:t>74HC112</w:t>
      </w:r>
      <w:r w:rsidRPr="00C05922">
        <w:rPr>
          <w:rFonts w:hint="eastAsia"/>
          <w:sz w:val="24"/>
        </w:rPr>
        <w:t>、</w:t>
      </w:r>
      <w:r w:rsidRPr="00C05922">
        <w:rPr>
          <w:rFonts w:hint="eastAsia"/>
          <w:sz w:val="24"/>
        </w:rPr>
        <w:t>74HC194</w:t>
      </w:r>
      <w:r w:rsidRPr="00C05922">
        <w:rPr>
          <w:rFonts w:hint="eastAsia"/>
          <w:sz w:val="24"/>
        </w:rPr>
        <w:t>、</w:t>
      </w:r>
      <w:r w:rsidRPr="00C05922">
        <w:rPr>
          <w:rFonts w:hint="eastAsia"/>
          <w:sz w:val="24"/>
        </w:rPr>
        <w:t>74HC161</w:t>
      </w:r>
      <w:r w:rsidRPr="00C05922">
        <w:rPr>
          <w:rFonts w:hint="eastAsia"/>
          <w:sz w:val="24"/>
        </w:rPr>
        <w:t>进行</w:t>
      </w:r>
      <w:r w:rsidRPr="00C05922">
        <w:rPr>
          <w:sz w:val="24"/>
        </w:rPr>
        <w:t>VerilogHDL</w:t>
      </w:r>
      <w:r w:rsidRPr="00C05922">
        <w:rPr>
          <w:rFonts w:hint="eastAsia"/>
          <w:sz w:val="24"/>
        </w:rPr>
        <w:t>设计的方法。</w:t>
      </w:r>
    </w:p>
    <w:p w14:paraId="25F1939A" w14:textId="77777777" w:rsidR="00AC0A45" w:rsidRPr="007967F9" w:rsidRDefault="00AC0A45" w:rsidP="00AC0A45"/>
    <w:p w14:paraId="3FB84E6A" w14:textId="77777777" w:rsidR="00AC0A45" w:rsidRPr="00CC324E" w:rsidRDefault="00AC0A45" w:rsidP="00AC0A45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二、实验环境及仪器</w:t>
      </w:r>
    </w:p>
    <w:p w14:paraId="1CA51FB0" w14:textId="77777777" w:rsidR="00AC0A45" w:rsidRPr="006E76CF" w:rsidRDefault="00AC0A45" w:rsidP="00AC0A4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lastRenderedPageBreak/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05BD5AFD" w14:textId="77777777" w:rsidR="00AC0A45" w:rsidRPr="006E76CF" w:rsidRDefault="00AC0A45" w:rsidP="00AC0A4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4C584A4A" w14:textId="77777777" w:rsidR="00AC0A45" w:rsidRPr="006E76CF" w:rsidRDefault="00AC0A45" w:rsidP="00AC0A4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7226E36E" w14:textId="77777777" w:rsidR="00AC0A45" w:rsidRPr="007967F9" w:rsidRDefault="00AC0A45" w:rsidP="00AC0A45"/>
    <w:p w14:paraId="58EFD80A" w14:textId="77777777" w:rsidR="00AC0A45" w:rsidRPr="00CC324E" w:rsidRDefault="00AC0A45" w:rsidP="00AC0A45">
      <w:pPr>
        <w:spacing w:line="264" w:lineRule="auto"/>
        <w:rPr>
          <w:b/>
          <w:sz w:val="24"/>
        </w:rPr>
      </w:pPr>
      <w:r w:rsidRPr="00CC324E">
        <w:rPr>
          <w:rFonts w:hint="eastAsia"/>
          <w:b/>
          <w:sz w:val="24"/>
        </w:rPr>
        <w:t>三、实验内容</w:t>
      </w:r>
    </w:p>
    <w:p w14:paraId="043FD2D3" w14:textId="77777777" w:rsidR="00AC0A45" w:rsidRPr="007967F9" w:rsidRDefault="00AC0A45" w:rsidP="00AC0A45">
      <w:pPr>
        <w:ind w:firstLineChars="200" w:firstLine="480"/>
        <w:rPr>
          <w:sz w:val="24"/>
        </w:rPr>
      </w:pPr>
      <w:r w:rsidRPr="007967F9">
        <w:rPr>
          <w:sz w:val="24"/>
        </w:rPr>
        <w:t>1</w:t>
      </w:r>
      <w:r w:rsidRPr="007967F9">
        <w:rPr>
          <w:rFonts w:hint="eastAsia"/>
          <w:sz w:val="24"/>
        </w:rPr>
        <w:t>、</w:t>
      </w:r>
      <w:r>
        <w:rPr>
          <w:rFonts w:hint="eastAsia"/>
          <w:sz w:val="24"/>
        </w:rPr>
        <w:t>熟练</w:t>
      </w:r>
      <w:r w:rsidRPr="007967F9">
        <w:rPr>
          <w:rFonts w:hint="eastAsia"/>
          <w:sz w:val="24"/>
        </w:rPr>
        <w:t>掌握</w:t>
      </w:r>
      <w:r w:rsidRPr="007967F9">
        <w:rPr>
          <w:sz w:val="24"/>
        </w:rPr>
        <w:t>Libero</w:t>
      </w:r>
      <w:r w:rsidRPr="007967F9">
        <w:rPr>
          <w:rFonts w:hint="eastAsia"/>
          <w:sz w:val="24"/>
        </w:rPr>
        <w:t>软件的使用方法。</w:t>
      </w:r>
    </w:p>
    <w:p w14:paraId="1F879E4E" w14:textId="77777777" w:rsidR="00AC0A45" w:rsidRPr="007967F9" w:rsidRDefault="00AC0A45" w:rsidP="00AC0A45">
      <w:pPr>
        <w:ind w:firstLineChars="200" w:firstLine="480"/>
        <w:rPr>
          <w:sz w:val="24"/>
        </w:rPr>
      </w:pPr>
      <w:r w:rsidRPr="007967F9">
        <w:rPr>
          <w:sz w:val="24"/>
        </w:rPr>
        <w:t>2</w:t>
      </w:r>
      <w:r w:rsidRPr="007967F9">
        <w:rPr>
          <w:rFonts w:hint="eastAsia"/>
          <w:sz w:val="24"/>
        </w:rPr>
        <w:t>、进行针对</w:t>
      </w:r>
      <w:r w:rsidRPr="007967F9">
        <w:rPr>
          <w:sz w:val="24"/>
        </w:rPr>
        <w:t>74</w:t>
      </w:r>
      <w:r w:rsidRPr="007967F9">
        <w:rPr>
          <w:rFonts w:hint="eastAsia"/>
          <w:sz w:val="24"/>
        </w:rPr>
        <w:t>系列时序逻辑电路的设计，并完成相应的仿真实验。</w:t>
      </w:r>
    </w:p>
    <w:p w14:paraId="30D0CBE9" w14:textId="77777777" w:rsidR="00AC0A45" w:rsidRPr="007967F9" w:rsidRDefault="00AC0A45" w:rsidP="00AC0A4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</w:t>
      </w:r>
      <w:r w:rsidRPr="000F59EC">
        <w:rPr>
          <w:rFonts w:hint="eastAsia"/>
          <w:sz w:val="24"/>
        </w:rPr>
        <w:t>参考教材中相应章节的</w:t>
      </w:r>
      <w:r w:rsidRPr="007967F9">
        <w:rPr>
          <w:rFonts w:hint="eastAsia"/>
          <w:sz w:val="24"/>
        </w:rPr>
        <w:t>设计代码、测试平台代码（可自行编程），完成</w:t>
      </w:r>
      <w:r w:rsidRPr="007967F9">
        <w:rPr>
          <w:rFonts w:hint="eastAsia"/>
          <w:sz w:val="24"/>
        </w:rPr>
        <w:t>74HC74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74HC112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74HC161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74HC194</w:t>
      </w:r>
      <w:r w:rsidRPr="007967F9">
        <w:rPr>
          <w:rFonts w:hint="eastAsia"/>
          <w:sz w:val="24"/>
        </w:rPr>
        <w:t>相应的设计、综合及仿真。</w:t>
      </w:r>
    </w:p>
    <w:p w14:paraId="552B7E9D" w14:textId="77777777" w:rsidR="00AC0A45" w:rsidRDefault="00AC0A45" w:rsidP="00AC0A4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4</w:t>
      </w:r>
      <w:r w:rsidRPr="007967F9">
        <w:rPr>
          <w:rFonts w:hint="eastAsia"/>
          <w:sz w:val="24"/>
        </w:rPr>
        <w:t>、提交针对</w:t>
      </w:r>
      <w:r w:rsidRPr="007967F9">
        <w:rPr>
          <w:rFonts w:hint="eastAsia"/>
          <w:sz w:val="24"/>
        </w:rPr>
        <w:t>74HC74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74HC112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74HC161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74HC194</w:t>
      </w:r>
      <w:r w:rsidRPr="007967F9">
        <w:rPr>
          <w:rFonts w:hint="eastAsia"/>
          <w:sz w:val="24"/>
        </w:rPr>
        <w:t>的综合结果，以及相应的仿真结果。</w:t>
      </w:r>
    </w:p>
    <w:p w14:paraId="00A52621" w14:textId="77777777" w:rsidR="00AC0A45" w:rsidRPr="007967F9" w:rsidRDefault="00AC0A45" w:rsidP="00AC0A45">
      <w:pPr>
        <w:rPr>
          <w:sz w:val="24"/>
        </w:rPr>
      </w:pPr>
    </w:p>
    <w:p w14:paraId="5AB47257" w14:textId="77777777" w:rsidR="00AC0A45" w:rsidRDefault="00AC0A45" w:rsidP="00AC0A45">
      <w:pPr>
        <w:spacing w:line="264" w:lineRule="auto"/>
        <w:rPr>
          <w:b/>
          <w:sz w:val="24"/>
        </w:rPr>
      </w:pPr>
      <w:r w:rsidRPr="00677DCF">
        <w:rPr>
          <w:rFonts w:hint="eastAsia"/>
          <w:b/>
          <w:sz w:val="24"/>
        </w:rPr>
        <w:t>四、实验步骤</w:t>
      </w:r>
    </w:p>
    <w:p w14:paraId="57934FD8" w14:textId="77777777" w:rsidR="00AC0A45" w:rsidRDefault="00AC0A45" w:rsidP="00AC0A45">
      <w:pPr>
        <w:ind w:firstLineChars="200" w:firstLine="480"/>
        <w:rPr>
          <w:sz w:val="24"/>
        </w:rPr>
      </w:pPr>
      <w:r w:rsidRPr="00DA0009">
        <w:rPr>
          <w:rFonts w:hint="eastAsia"/>
          <w:sz w:val="24"/>
        </w:rPr>
        <w:t>1</w:t>
      </w:r>
      <w:r w:rsidRPr="00DA0009">
        <w:rPr>
          <w:rFonts w:hint="eastAsia"/>
          <w:sz w:val="24"/>
        </w:rPr>
        <w:t>、</w:t>
      </w:r>
      <w:r>
        <w:rPr>
          <w:rFonts w:hint="eastAsia"/>
          <w:sz w:val="24"/>
        </w:rPr>
        <w:t>新建时序逻辑电路（</w:t>
      </w:r>
      <w:r w:rsidRPr="006C3A42">
        <w:rPr>
          <w:sz w:val="24"/>
        </w:rPr>
        <w:t xml:space="preserve">Sequential </w:t>
      </w:r>
      <w:r>
        <w:rPr>
          <w:rFonts w:hint="eastAsia"/>
          <w:sz w:val="24"/>
        </w:rPr>
        <w:t>L</w:t>
      </w:r>
      <w:r w:rsidRPr="006C3A42">
        <w:rPr>
          <w:sz w:val="24"/>
        </w:rPr>
        <w:t xml:space="preserve">ogic </w:t>
      </w:r>
      <w:r>
        <w:rPr>
          <w:rFonts w:hint="eastAsia"/>
          <w:sz w:val="24"/>
        </w:rPr>
        <w:t>C</w:t>
      </w:r>
      <w:r w:rsidRPr="006C3A42">
        <w:rPr>
          <w:sz w:val="24"/>
        </w:rPr>
        <w:t>ircuit</w:t>
      </w:r>
      <w:r>
        <w:rPr>
          <w:rFonts w:hint="eastAsia"/>
          <w:sz w:val="24"/>
        </w:rPr>
        <w:t>）工程文件，</w:t>
      </w:r>
      <w:r w:rsidRPr="00982642">
        <w:rPr>
          <w:rFonts w:hint="eastAsia"/>
          <w:sz w:val="24"/>
        </w:rPr>
        <w:t>工程文件名（</w:t>
      </w:r>
      <w:r w:rsidRPr="00982642">
        <w:rPr>
          <w:rFonts w:hint="eastAsia"/>
          <w:sz w:val="24"/>
        </w:rPr>
        <w:t>Project Name</w:t>
      </w:r>
      <w:r w:rsidRPr="00982642">
        <w:rPr>
          <w:rFonts w:hint="eastAsia"/>
          <w:sz w:val="24"/>
        </w:rPr>
        <w:t>）：</w:t>
      </w:r>
      <w:r>
        <w:rPr>
          <w:rFonts w:hint="eastAsia"/>
          <w:b/>
          <w:color w:val="0070C0"/>
          <w:sz w:val="24"/>
        </w:rPr>
        <w:t>J</w:t>
      </w:r>
      <w:r w:rsidRPr="00982642">
        <w:rPr>
          <w:rFonts w:hint="eastAsia"/>
          <w:b/>
          <w:color w:val="0070C0"/>
          <w:sz w:val="24"/>
        </w:rPr>
        <w:t>学号</w:t>
      </w:r>
      <w:r w:rsidRPr="00982642">
        <w:rPr>
          <w:rFonts w:hint="eastAsia"/>
          <w:b/>
          <w:color w:val="0070C0"/>
          <w:sz w:val="24"/>
        </w:rPr>
        <w:t>+</w:t>
      </w:r>
      <w:r w:rsidRPr="00982642">
        <w:rPr>
          <w:rFonts w:hint="eastAsia"/>
          <w:b/>
          <w:color w:val="0070C0"/>
          <w:sz w:val="24"/>
        </w:rPr>
        <w:t>下划线</w:t>
      </w:r>
      <w:r w:rsidRPr="00982642">
        <w:rPr>
          <w:rFonts w:hint="eastAsia"/>
          <w:b/>
          <w:color w:val="0070C0"/>
          <w:sz w:val="24"/>
        </w:rPr>
        <w:t>+</w:t>
      </w:r>
      <w:r>
        <w:rPr>
          <w:rFonts w:hint="eastAsia"/>
          <w:b/>
          <w:color w:val="0070C0"/>
          <w:sz w:val="24"/>
        </w:rPr>
        <w:t>SLC</w:t>
      </w:r>
    </w:p>
    <w:p w14:paraId="496AE769" w14:textId="77777777" w:rsidR="00AC0A45" w:rsidRDefault="00AC0A45" w:rsidP="00AC0A45">
      <w:pPr>
        <w:ind w:firstLineChars="200" w:firstLine="480"/>
        <w:rPr>
          <w:sz w:val="24"/>
        </w:rPr>
      </w:pPr>
      <w:r w:rsidRPr="00982642">
        <w:rPr>
          <w:rFonts w:hint="eastAsia"/>
          <w:sz w:val="24"/>
        </w:rPr>
        <w:t>例：</w:t>
      </w:r>
      <w:r w:rsidRPr="004C5ECB">
        <w:rPr>
          <w:rFonts w:hint="eastAsia"/>
          <w:b/>
          <w:color w:val="0070C0"/>
          <w:sz w:val="24"/>
        </w:rPr>
        <w:t>J3121000001_</w:t>
      </w:r>
      <w:r>
        <w:rPr>
          <w:rFonts w:hint="eastAsia"/>
          <w:b/>
          <w:color w:val="0070C0"/>
          <w:sz w:val="24"/>
        </w:rPr>
        <w:t>SLC</w:t>
      </w:r>
    </w:p>
    <w:p w14:paraId="253C8E19" w14:textId="77777777" w:rsidR="00AC0A45" w:rsidRDefault="00AC0A45" w:rsidP="00AC0A45">
      <w:pPr>
        <w:spacing w:line="276" w:lineRule="auto"/>
        <w:ind w:firstLineChars="200" w:firstLine="480"/>
        <w:rPr>
          <w:b/>
          <w:color w:val="0070C0"/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DA0009">
        <w:rPr>
          <w:rFonts w:hint="eastAsia"/>
          <w:sz w:val="24"/>
        </w:rPr>
        <w:t>新建一个设计代码文件</w:t>
      </w:r>
      <w:r>
        <w:rPr>
          <w:rFonts w:hint="eastAsia"/>
          <w:sz w:val="24"/>
        </w:rPr>
        <w:t>（使用</w:t>
      </w:r>
      <w:r>
        <w:rPr>
          <w:rFonts w:hint="eastAsia"/>
          <w:sz w:val="24"/>
        </w:rPr>
        <w:t>Creat HDL</w:t>
      </w:r>
      <w:r>
        <w:rPr>
          <w:rFonts w:hint="eastAsia"/>
          <w:sz w:val="24"/>
        </w:rPr>
        <w:t>命令，建立</w:t>
      </w:r>
      <w:r w:rsidRPr="00DA0009">
        <w:rPr>
          <w:rFonts w:hint="eastAsia"/>
          <w:sz w:val="24"/>
        </w:rPr>
        <w:t>Verilog Source File</w:t>
      </w:r>
      <w:r>
        <w:rPr>
          <w:rFonts w:hint="eastAsia"/>
          <w:sz w:val="24"/>
        </w:rPr>
        <w:t>），文件名：</w:t>
      </w:r>
      <w:r w:rsidRPr="004C5ECB">
        <w:rPr>
          <w:rFonts w:hint="eastAsia"/>
          <w:b/>
          <w:color w:val="0070C0"/>
          <w:sz w:val="24"/>
        </w:rPr>
        <w:t>姓名首字母组合</w:t>
      </w:r>
      <w:r w:rsidRPr="004C5ECB">
        <w:rPr>
          <w:rFonts w:hint="eastAsia"/>
          <w:b/>
          <w:color w:val="0070C0"/>
          <w:sz w:val="24"/>
        </w:rPr>
        <w:t>+</w:t>
      </w:r>
      <w:r w:rsidRPr="00982642">
        <w:rPr>
          <w:rFonts w:hint="eastAsia"/>
          <w:b/>
          <w:color w:val="0070C0"/>
          <w:sz w:val="24"/>
        </w:rPr>
        <w:t>下划线</w:t>
      </w:r>
      <w:r w:rsidRPr="00982642">
        <w:rPr>
          <w:rFonts w:hint="eastAsia"/>
          <w:b/>
          <w:color w:val="0070C0"/>
          <w:sz w:val="24"/>
        </w:rPr>
        <w:t>+</w:t>
      </w:r>
      <w:r>
        <w:rPr>
          <w:rFonts w:hint="eastAsia"/>
          <w:b/>
          <w:color w:val="0070C0"/>
          <w:sz w:val="24"/>
        </w:rPr>
        <w:t>slc</w:t>
      </w:r>
    </w:p>
    <w:p w14:paraId="1F241E97" w14:textId="77777777" w:rsidR="00AC0A45" w:rsidRDefault="00AC0A45" w:rsidP="00AC0A45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例：</w:t>
      </w:r>
      <w:r>
        <w:rPr>
          <w:rFonts w:hint="eastAsia"/>
          <w:b/>
          <w:color w:val="0070C0"/>
          <w:sz w:val="24"/>
        </w:rPr>
        <w:t>lxq</w:t>
      </w:r>
      <w:r w:rsidRPr="004C5ECB">
        <w:rPr>
          <w:rFonts w:hint="eastAsia"/>
          <w:b/>
          <w:color w:val="0070C0"/>
          <w:sz w:val="24"/>
        </w:rPr>
        <w:t>_</w:t>
      </w:r>
      <w:r>
        <w:rPr>
          <w:rFonts w:hint="eastAsia"/>
          <w:b/>
          <w:color w:val="0070C0"/>
          <w:sz w:val="24"/>
        </w:rPr>
        <w:t>slc</w:t>
      </w:r>
    </w:p>
    <w:p w14:paraId="47B64199" w14:textId="77777777" w:rsidR="00AC0A45" w:rsidRDefault="00AC0A45" w:rsidP="00AC0A45">
      <w:pPr>
        <w:spacing w:line="276" w:lineRule="auto"/>
        <w:ind w:firstLineChars="200" w:firstLine="480"/>
        <w:rPr>
          <w:b/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8C7D24">
        <w:rPr>
          <w:rFonts w:hint="eastAsia"/>
          <w:sz w:val="24"/>
        </w:rPr>
        <w:t>新建一个测试平台文件（</w:t>
      </w: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Create HDL testbench</w:t>
      </w:r>
      <w:r>
        <w:rPr>
          <w:rFonts w:hint="eastAsia"/>
          <w:sz w:val="24"/>
        </w:rPr>
        <w:t>命令，建立</w:t>
      </w:r>
      <w:r w:rsidRPr="007D1633">
        <w:rPr>
          <w:rFonts w:hint="eastAsia"/>
          <w:sz w:val="24"/>
        </w:rPr>
        <w:t>HDL Stimulus File</w:t>
      </w:r>
      <w:r>
        <w:rPr>
          <w:rFonts w:hint="eastAsia"/>
          <w:sz w:val="24"/>
        </w:rPr>
        <w:t>）</w:t>
      </w:r>
      <w:r w:rsidRPr="008C7D24">
        <w:rPr>
          <w:rFonts w:hint="eastAsia"/>
          <w:sz w:val="24"/>
        </w:rPr>
        <w:t>，文件命名：</w:t>
      </w:r>
      <w:r w:rsidRPr="007D1633">
        <w:rPr>
          <w:rFonts w:hint="eastAsia"/>
          <w:b/>
          <w:color w:val="0070C0"/>
          <w:sz w:val="24"/>
        </w:rPr>
        <w:t>test_</w:t>
      </w:r>
      <w:r>
        <w:rPr>
          <w:rFonts w:hint="eastAsia"/>
          <w:b/>
          <w:color w:val="0070C0"/>
          <w:sz w:val="24"/>
        </w:rPr>
        <w:t>slc</w:t>
      </w:r>
    </w:p>
    <w:p w14:paraId="35FF7402" w14:textId="77777777" w:rsidR="00AC0A45" w:rsidRDefault="00AC0A45" w:rsidP="00AC0A45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、在设计代码文件中（</w:t>
      </w:r>
      <w:r>
        <w:rPr>
          <w:rFonts w:hint="eastAsia"/>
          <w:b/>
          <w:color w:val="0070C0"/>
          <w:sz w:val="24"/>
        </w:rPr>
        <w:t>lxq</w:t>
      </w:r>
      <w:r w:rsidRPr="004C5ECB">
        <w:rPr>
          <w:rFonts w:hint="eastAsia"/>
          <w:b/>
          <w:color w:val="0070C0"/>
          <w:sz w:val="24"/>
        </w:rPr>
        <w:t>_</w:t>
      </w:r>
      <w:r>
        <w:rPr>
          <w:rFonts w:hint="eastAsia"/>
          <w:b/>
          <w:color w:val="0070C0"/>
          <w:sz w:val="24"/>
        </w:rPr>
        <w:t>slc</w:t>
      </w:r>
      <w:r>
        <w:rPr>
          <w:rFonts w:hint="eastAsia"/>
          <w:sz w:val="24"/>
        </w:rPr>
        <w:t>），设计各功能模块，包括</w:t>
      </w:r>
      <w:r w:rsidRPr="007967F9">
        <w:rPr>
          <w:rFonts w:hint="eastAsia"/>
          <w:sz w:val="24"/>
        </w:rPr>
        <w:t>74HC74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74HC112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74HC161</w:t>
      </w:r>
      <w:r w:rsidRPr="007967F9">
        <w:rPr>
          <w:rFonts w:hint="eastAsia"/>
          <w:sz w:val="24"/>
        </w:rPr>
        <w:t>、</w:t>
      </w:r>
      <w:r w:rsidRPr="007967F9">
        <w:rPr>
          <w:rFonts w:hint="eastAsia"/>
          <w:sz w:val="24"/>
        </w:rPr>
        <w:t>74HC194</w:t>
      </w:r>
      <w:r>
        <w:rPr>
          <w:rFonts w:hint="eastAsia"/>
          <w:sz w:val="24"/>
        </w:rPr>
        <w:t>，各功能模块的命名要求如下：</w:t>
      </w:r>
    </w:p>
    <w:p w14:paraId="24123A02" w14:textId="77777777" w:rsidR="00AC0A45" w:rsidRDefault="00AC0A45" w:rsidP="00AC0A45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</w:t>
      </w:r>
      <w:r>
        <w:rPr>
          <w:rFonts w:hint="eastAsia"/>
          <w:sz w:val="24"/>
        </w:rPr>
        <w:t>系列芯片：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rFonts w:hint="eastAsia"/>
          <w:b/>
          <w:color w:val="0070C0"/>
          <w:sz w:val="24"/>
        </w:rPr>
        <w:t>_</w:t>
      </w:r>
      <w:r w:rsidRPr="00196A72">
        <w:rPr>
          <w:b/>
          <w:color w:val="0070C0"/>
          <w:sz w:val="24"/>
        </w:rPr>
        <w:t>74HCxxx</w:t>
      </w:r>
    </w:p>
    <w:p w14:paraId="6A482AED" w14:textId="77777777" w:rsidR="00AC0A45" w:rsidRDefault="00AC0A45" w:rsidP="00AC0A45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rFonts w:hint="eastAsia"/>
          <w:sz w:val="24"/>
        </w:rPr>
        <w:t>、</w:t>
      </w:r>
      <w:r w:rsidRPr="007D1633">
        <w:rPr>
          <w:rFonts w:hint="eastAsia"/>
          <w:sz w:val="24"/>
        </w:rPr>
        <w:t>在测试平台文件</w:t>
      </w:r>
      <w:r>
        <w:rPr>
          <w:rFonts w:hint="eastAsia"/>
          <w:sz w:val="24"/>
        </w:rPr>
        <w:t>中（</w:t>
      </w:r>
      <w:r w:rsidRPr="007D1633">
        <w:rPr>
          <w:rFonts w:hint="eastAsia"/>
          <w:b/>
          <w:color w:val="0070C0"/>
          <w:sz w:val="24"/>
        </w:rPr>
        <w:t>test_</w:t>
      </w:r>
      <w:r>
        <w:rPr>
          <w:rFonts w:hint="eastAsia"/>
          <w:b/>
          <w:color w:val="0070C0"/>
          <w:sz w:val="24"/>
        </w:rPr>
        <w:t>slc</w:t>
      </w:r>
      <w:r>
        <w:rPr>
          <w:rFonts w:hint="eastAsia"/>
          <w:sz w:val="24"/>
        </w:rPr>
        <w:t>）中，设计每个功能模块的测试平台模块，各测试平台模块的命名要求如下：</w:t>
      </w:r>
    </w:p>
    <w:p w14:paraId="6DA3BBE2" w14:textId="77777777" w:rsidR="00AC0A45" w:rsidRDefault="00AC0A45" w:rsidP="00AC0A45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7</w:t>
      </w:r>
      <w:r>
        <w:rPr>
          <w:sz w:val="24"/>
        </w:rPr>
        <w:t>4HC</w:t>
      </w:r>
      <w:r>
        <w:rPr>
          <w:rFonts w:hint="eastAsia"/>
          <w:sz w:val="24"/>
        </w:rPr>
        <w:t>系列芯片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rFonts w:hint="eastAsia"/>
          <w:b/>
          <w:color w:val="0070C0"/>
          <w:sz w:val="24"/>
        </w:rPr>
        <w:t>_</w:t>
      </w:r>
      <w:r w:rsidRPr="00196A72">
        <w:rPr>
          <w:b/>
          <w:color w:val="0070C0"/>
          <w:sz w:val="24"/>
        </w:rPr>
        <w:t>74HCxxx</w:t>
      </w:r>
      <w:r w:rsidRPr="00244EB5">
        <w:rPr>
          <w:rFonts w:hint="eastAsia"/>
          <w:sz w:val="24"/>
        </w:rPr>
        <w:t>的测试平台</w:t>
      </w:r>
      <w:r>
        <w:rPr>
          <w:rFonts w:hint="eastAsia"/>
          <w:sz w:val="24"/>
        </w:rPr>
        <w:t>：</w:t>
      </w:r>
      <w:r>
        <w:rPr>
          <w:rFonts w:hint="eastAsia"/>
          <w:b/>
          <w:color w:val="0070C0"/>
          <w:sz w:val="24"/>
        </w:rPr>
        <w:t>test</w:t>
      </w:r>
      <w:r>
        <w:rPr>
          <w:b/>
          <w:color w:val="0070C0"/>
          <w:sz w:val="24"/>
        </w:rPr>
        <w:t>_</w:t>
      </w:r>
      <w:r>
        <w:rPr>
          <w:rFonts w:hint="eastAsia"/>
          <w:b/>
          <w:color w:val="0070C0"/>
          <w:sz w:val="24"/>
        </w:rPr>
        <w:t>lxq</w:t>
      </w:r>
      <w:r w:rsidRPr="00196A72">
        <w:rPr>
          <w:rFonts w:hint="eastAsia"/>
          <w:b/>
          <w:color w:val="0070C0"/>
          <w:sz w:val="24"/>
        </w:rPr>
        <w:t>_</w:t>
      </w:r>
      <w:r>
        <w:rPr>
          <w:b/>
          <w:color w:val="0070C0"/>
          <w:sz w:val="24"/>
        </w:rPr>
        <w:t>74HCxxx</w:t>
      </w:r>
    </w:p>
    <w:p w14:paraId="3D6BBB9F" w14:textId="77777777" w:rsidR="00AC0A45" w:rsidRDefault="00AC0A45" w:rsidP="00AC0A45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）对上述功能模块进行功能仿真（综合前仿真）。</w:t>
      </w:r>
    </w:p>
    <w:p w14:paraId="6909999A" w14:textId="77777777" w:rsidR="00AC0A45" w:rsidRPr="000F59EC" w:rsidRDefault="00AC0A45" w:rsidP="00AC0A45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）对上述功能模块进行综合，并进行综合后仿真，观察最大的传输延迟，观察是否存在竞争冒险</w:t>
      </w:r>
      <w:r w:rsidRPr="000F59EC">
        <w:rPr>
          <w:rFonts w:hint="eastAsia"/>
          <w:sz w:val="24"/>
        </w:rPr>
        <w:t>。</w:t>
      </w:r>
    </w:p>
    <w:p w14:paraId="305696CB" w14:textId="77777777" w:rsidR="00AC0A45" w:rsidRDefault="00AC0A45" w:rsidP="00AC0A45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）对上述功能模块进行布局布线，并进行布局布线后的仿真，观察最大的传输延迟，观察是否存在竞争冒险</w:t>
      </w:r>
      <w:r w:rsidRPr="000F59EC">
        <w:rPr>
          <w:rFonts w:hint="eastAsia"/>
          <w:sz w:val="24"/>
        </w:rPr>
        <w:t>。</w:t>
      </w:r>
      <w:r>
        <w:rPr>
          <w:rFonts w:hint="eastAsia"/>
          <w:sz w:val="24"/>
        </w:rPr>
        <w:t>。</w:t>
      </w:r>
    </w:p>
    <w:p w14:paraId="04E3A82A" w14:textId="77777777" w:rsidR="00AC0A45" w:rsidRPr="000F59EC" w:rsidRDefault="00AC0A45" w:rsidP="00AC0A45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）烧录及接电测试。</w:t>
      </w:r>
    </w:p>
    <w:p w14:paraId="2CB71280" w14:textId="77777777" w:rsidR="00AC0A45" w:rsidRDefault="00AC0A45" w:rsidP="00AC0A45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）记录实验过程。</w:t>
      </w:r>
    </w:p>
    <w:p w14:paraId="064D77AB" w14:textId="77777777" w:rsidR="00AC0A45" w:rsidRDefault="00AC0A45" w:rsidP="00AC0A45">
      <w:pPr>
        <w:spacing w:line="276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）保存工程文件。</w:t>
      </w:r>
    </w:p>
    <w:p w14:paraId="64F49351" w14:textId="77777777" w:rsidR="00AC0A45" w:rsidRDefault="00AC0A45" w:rsidP="00AC0A45">
      <w:pPr>
        <w:spacing w:line="264" w:lineRule="auto"/>
        <w:rPr>
          <w:b/>
          <w:sz w:val="24"/>
        </w:rPr>
      </w:pPr>
    </w:p>
    <w:p w14:paraId="15C46D1C" w14:textId="77777777" w:rsidR="00AC0A45" w:rsidRPr="00CC324E" w:rsidRDefault="00AC0A45" w:rsidP="00AC0A45"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五</w:t>
      </w:r>
      <w:r w:rsidRPr="00CC324E">
        <w:rPr>
          <w:rFonts w:hint="eastAsia"/>
          <w:b/>
          <w:sz w:val="24"/>
        </w:rPr>
        <w:t>、实验结果和数据处理</w:t>
      </w:r>
    </w:p>
    <w:p w14:paraId="2B9A871E" w14:textId="77777777" w:rsidR="00AC0A45" w:rsidRPr="007967F9" w:rsidRDefault="00AC0A45" w:rsidP="00AC0A4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</w:t>
      </w:r>
      <w:r>
        <w:rPr>
          <w:rFonts w:hint="eastAsia"/>
          <w:sz w:val="24"/>
        </w:rPr>
        <w:t>所有</w:t>
      </w:r>
      <w:r w:rsidRPr="007967F9">
        <w:rPr>
          <w:rFonts w:hint="eastAsia"/>
          <w:sz w:val="24"/>
        </w:rPr>
        <w:t>模块及测试平台代码清单</w:t>
      </w:r>
    </w:p>
    <w:p w14:paraId="623E495C" w14:textId="77777777" w:rsidR="00AC0A45" w:rsidRPr="0048436D" w:rsidRDefault="00AC0A45" w:rsidP="00AC0A45">
      <w:pPr>
        <w:ind w:firstLineChars="200" w:firstLine="420"/>
        <w:rPr>
          <w:szCs w:val="21"/>
        </w:rPr>
      </w:pPr>
    </w:p>
    <w:p w14:paraId="0A9148DC" w14:textId="77777777" w:rsidR="00AC0A45" w:rsidRPr="0048436D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lastRenderedPageBreak/>
        <w:t>//</w:t>
      </w:r>
      <w:r w:rsidRPr="0048436D">
        <w:rPr>
          <w:szCs w:val="21"/>
        </w:rPr>
        <w:t>74HC74</w:t>
      </w:r>
      <w:r w:rsidRPr="0048436D">
        <w:rPr>
          <w:rFonts w:hint="eastAsia"/>
          <w:szCs w:val="21"/>
        </w:rPr>
        <w:t>代码</w:t>
      </w:r>
    </w:p>
    <w:p w14:paraId="02A4CBC2" w14:textId="73B04F66" w:rsidR="00AC0A45" w:rsidRDefault="006A71A4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A71A4">
        <w:rPr>
          <w:noProof/>
          <w:szCs w:val="21"/>
        </w:rPr>
        <w:drawing>
          <wp:inline distT="0" distB="0" distL="0" distR="0" wp14:anchorId="4DE2F750" wp14:editId="17368A43">
            <wp:extent cx="5391902" cy="2724530"/>
            <wp:effectExtent l="0" t="0" r="0" b="0"/>
            <wp:docPr id="979587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8705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8EEC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05CA51D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D372EE7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90F3B9F" w14:textId="77777777" w:rsidR="00AC0A45" w:rsidRPr="0048436D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</w:t>
      </w:r>
      <w:r w:rsidRPr="0048436D">
        <w:rPr>
          <w:szCs w:val="21"/>
        </w:rPr>
        <w:t>74HC74</w:t>
      </w:r>
      <w:r w:rsidRPr="0048436D">
        <w:rPr>
          <w:rFonts w:hint="eastAsia"/>
          <w:szCs w:val="21"/>
        </w:rPr>
        <w:t>测试平台代码</w:t>
      </w:r>
    </w:p>
    <w:p w14:paraId="486F0539" w14:textId="4B0481BC" w:rsidR="00AC0A45" w:rsidRDefault="006A71A4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A71A4">
        <w:rPr>
          <w:noProof/>
          <w:szCs w:val="21"/>
        </w:rPr>
        <w:drawing>
          <wp:inline distT="0" distB="0" distL="0" distR="0" wp14:anchorId="06F1DB92" wp14:editId="228AA1F0">
            <wp:extent cx="5759450" cy="2769235"/>
            <wp:effectExtent l="0" t="0" r="0" b="0"/>
            <wp:docPr id="566272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282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39F7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044A5E7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49D5B58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3C6234C" w14:textId="77777777" w:rsidR="00AC0A45" w:rsidRPr="0048436D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//74HC112</w:t>
      </w:r>
      <w:r w:rsidRPr="0048436D">
        <w:rPr>
          <w:rFonts w:hint="eastAsia"/>
          <w:szCs w:val="21"/>
        </w:rPr>
        <w:t>代码</w:t>
      </w:r>
    </w:p>
    <w:p w14:paraId="5344FCC4" w14:textId="0FC2DF54" w:rsidR="00AC0A45" w:rsidRDefault="006A71A4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A71A4">
        <w:rPr>
          <w:noProof/>
          <w:szCs w:val="21"/>
        </w:rPr>
        <w:lastRenderedPageBreak/>
        <w:drawing>
          <wp:inline distT="0" distB="0" distL="0" distR="0" wp14:anchorId="41FE41FA" wp14:editId="5235F0F5">
            <wp:extent cx="5077534" cy="3296110"/>
            <wp:effectExtent l="0" t="0" r="8890" b="0"/>
            <wp:docPr id="914558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5817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C319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0C64C09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25FA05B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997878B" w14:textId="77777777" w:rsidR="00AC0A45" w:rsidRPr="0048436D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//74HC112</w:t>
      </w:r>
      <w:r w:rsidRPr="0048436D">
        <w:rPr>
          <w:rFonts w:hint="eastAsia"/>
          <w:szCs w:val="21"/>
        </w:rPr>
        <w:t>测试平台代码</w:t>
      </w:r>
    </w:p>
    <w:p w14:paraId="5537BA15" w14:textId="76918D93" w:rsidR="00AC0A45" w:rsidRDefault="006A71A4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A71A4">
        <w:rPr>
          <w:noProof/>
          <w:szCs w:val="21"/>
        </w:rPr>
        <w:drawing>
          <wp:inline distT="0" distB="0" distL="0" distR="0" wp14:anchorId="48F12BA0" wp14:editId="2B484211">
            <wp:extent cx="5759450" cy="2430780"/>
            <wp:effectExtent l="0" t="0" r="0" b="7620"/>
            <wp:docPr id="257088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889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A89F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653B24E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3EC2C4E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66CA199" w14:textId="77777777" w:rsidR="00AC0A45" w:rsidRPr="0048436D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//74HC161</w:t>
      </w:r>
      <w:r w:rsidRPr="0048436D">
        <w:rPr>
          <w:rFonts w:hint="eastAsia"/>
          <w:szCs w:val="21"/>
        </w:rPr>
        <w:t>代码</w:t>
      </w:r>
    </w:p>
    <w:p w14:paraId="50804EC3" w14:textId="1FE0FF9D" w:rsidR="00AC0A45" w:rsidRDefault="006A71A4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A71A4">
        <w:rPr>
          <w:noProof/>
          <w:szCs w:val="21"/>
        </w:rPr>
        <w:lastRenderedPageBreak/>
        <w:drawing>
          <wp:inline distT="0" distB="0" distL="0" distR="0" wp14:anchorId="15BAED79" wp14:editId="3F3500B7">
            <wp:extent cx="5249008" cy="2276793"/>
            <wp:effectExtent l="0" t="0" r="8890" b="9525"/>
            <wp:docPr id="924951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5161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630F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7971695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5A4A2DB1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AC7B7CA" w14:textId="77777777" w:rsidR="00AC0A45" w:rsidRPr="0048436D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//74HC161</w:t>
      </w:r>
      <w:r w:rsidRPr="0048436D">
        <w:rPr>
          <w:rFonts w:hint="eastAsia"/>
          <w:szCs w:val="21"/>
        </w:rPr>
        <w:t>测试平台代码</w:t>
      </w:r>
    </w:p>
    <w:p w14:paraId="0AE2AE15" w14:textId="09AC7A76" w:rsidR="00AC0A45" w:rsidRDefault="006A71A4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A71A4">
        <w:rPr>
          <w:noProof/>
          <w:szCs w:val="21"/>
        </w:rPr>
        <w:drawing>
          <wp:inline distT="0" distB="0" distL="0" distR="0" wp14:anchorId="38E2A68F" wp14:editId="65FD73C3">
            <wp:extent cx="5759450" cy="2233930"/>
            <wp:effectExtent l="0" t="0" r="0" b="0"/>
            <wp:docPr id="100117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586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0C1C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20655A8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810CC72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7801705" w14:textId="77777777" w:rsidR="00AC0A45" w:rsidRPr="0048436D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//74HC194</w:t>
      </w:r>
      <w:r w:rsidRPr="0048436D">
        <w:rPr>
          <w:rFonts w:hint="eastAsia"/>
          <w:szCs w:val="21"/>
        </w:rPr>
        <w:t>代码</w:t>
      </w:r>
    </w:p>
    <w:p w14:paraId="50CCC90A" w14:textId="2E10698E" w:rsidR="00AC0A45" w:rsidRDefault="006A71A4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A71A4">
        <w:rPr>
          <w:noProof/>
          <w:szCs w:val="21"/>
        </w:rPr>
        <w:lastRenderedPageBreak/>
        <w:drawing>
          <wp:inline distT="0" distB="0" distL="0" distR="0" wp14:anchorId="46AE2C5A" wp14:editId="22E84247">
            <wp:extent cx="4458322" cy="2924583"/>
            <wp:effectExtent l="0" t="0" r="0" b="9525"/>
            <wp:docPr id="2025004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0419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6823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A2CE8F3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7F16AC7" w14:textId="77777777" w:rsidR="00AC0A45" w:rsidRPr="0048436D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//74HC194</w:t>
      </w:r>
      <w:r w:rsidRPr="0048436D">
        <w:rPr>
          <w:rFonts w:hint="eastAsia"/>
          <w:szCs w:val="21"/>
        </w:rPr>
        <w:t>测试平台代码</w:t>
      </w:r>
    </w:p>
    <w:p w14:paraId="239A061F" w14:textId="577268F9" w:rsidR="00AC0A45" w:rsidRDefault="006A71A4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6A71A4">
        <w:rPr>
          <w:noProof/>
          <w:szCs w:val="21"/>
        </w:rPr>
        <w:drawing>
          <wp:inline distT="0" distB="0" distL="0" distR="0" wp14:anchorId="5B320E3E" wp14:editId="675148EC">
            <wp:extent cx="5759450" cy="2282825"/>
            <wp:effectExtent l="0" t="0" r="0" b="3175"/>
            <wp:docPr id="730322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2260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A515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C6EFDF5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91165FD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B826769" w14:textId="77777777" w:rsidR="00AC0A45" w:rsidRPr="00C05922" w:rsidRDefault="00AC0A45" w:rsidP="00AC0A45">
      <w:pPr>
        <w:ind w:firstLineChars="200" w:firstLine="480"/>
        <w:rPr>
          <w:sz w:val="24"/>
        </w:rPr>
      </w:pPr>
    </w:p>
    <w:p w14:paraId="04C61272" w14:textId="77777777" w:rsidR="00AC0A45" w:rsidRPr="007967F9" w:rsidRDefault="00AC0A45" w:rsidP="00AC0A4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2</w:t>
      </w:r>
      <w:r w:rsidRPr="007967F9">
        <w:rPr>
          <w:rFonts w:hint="eastAsia"/>
          <w:sz w:val="24"/>
        </w:rPr>
        <w:t>、第一次仿真结果</w:t>
      </w:r>
      <w:r>
        <w:rPr>
          <w:rFonts w:hint="eastAsia"/>
          <w:sz w:val="24"/>
        </w:rPr>
        <w:t>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，注明对应的模块</w:t>
      </w:r>
      <w:r>
        <w:rPr>
          <w:rFonts w:hint="eastAsia"/>
          <w:sz w:val="24"/>
        </w:rPr>
        <w:t>）</w:t>
      </w:r>
    </w:p>
    <w:p w14:paraId="3DBE5716" w14:textId="7EC90B56" w:rsidR="00AC0A45" w:rsidRDefault="006A71A4" w:rsidP="00AC0A45">
      <w:pPr>
        <w:ind w:firstLineChars="200" w:firstLine="420"/>
        <w:rPr>
          <w:szCs w:val="21"/>
        </w:rPr>
      </w:pPr>
      <w:r w:rsidRPr="0048436D">
        <w:rPr>
          <w:szCs w:val="21"/>
        </w:rPr>
        <w:t>74HC74</w:t>
      </w:r>
      <w:r>
        <w:rPr>
          <w:szCs w:val="21"/>
        </w:rPr>
        <w:t>:</w:t>
      </w:r>
    </w:p>
    <w:p w14:paraId="03D182ED" w14:textId="1A905B80" w:rsidR="00E8546E" w:rsidRDefault="00E8546E" w:rsidP="00AC0A45">
      <w:pPr>
        <w:ind w:firstLineChars="200" w:firstLine="420"/>
        <w:rPr>
          <w:szCs w:val="21"/>
        </w:rPr>
      </w:pPr>
      <w:r w:rsidRPr="00E8546E">
        <w:rPr>
          <w:noProof/>
          <w:szCs w:val="21"/>
        </w:rPr>
        <w:drawing>
          <wp:inline distT="0" distB="0" distL="0" distR="0" wp14:anchorId="2F130BA7" wp14:editId="4CFDAF38">
            <wp:extent cx="5759450" cy="814070"/>
            <wp:effectExtent l="0" t="0" r="0" b="5080"/>
            <wp:docPr id="802617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1734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CE59" w14:textId="0DE6641B" w:rsidR="006A71A4" w:rsidRDefault="006A71A4" w:rsidP="00AC0A45">
      <w:pPr>
        <w:ind w:firstLineChars="200" w:firstLine="420"/>
        <w:rPr>
          <w:szCs w:val="21"/>
        </w:rPr>
      </w:pPr>
      <w:r>
        <w:rPr>
          <w:szCs w:val="21"/>
        </w:rPr>
        <w:t>74HC112:</w:t>
      </w:r>
    </w:p>
    <w:p w14:paraId="42348889" w14:textId="34725041" w:rsidR="00E8546E" w:rsidRDefault="00E8546E" w:rsidP="00AC0A45">
      <w:pPr>
        <w:ind w:firstLineChars="200" w:firstLine="420"/>
        <w:rPr>
          <w:szCs w:val="21"/>
        </w:rPr>
      </w:pPr>
      <w:r w:rsidRPr="00E8546E">
        <w:rPr>
          <w:noProof/>
          <w:szCs w:val="21"/>
        </w:rPr>
        <w:lastRenderedPageBreak/>
        <w:drawing>
          <wp:inline distT="0" distB="0" distL="0" distR="0" wp14:anchorId="207DAFD9" wp14:editId="5CBE37E8">
            <wp:extent cx="5759450" cy="1068705"/>
            <wp:effectExtent l="0" t="0" r="0" b="0"/>
            <wp:docPr id="1756579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7980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7357" w14:textId="3749F389" w:rsidR="006A71A4" w:rsidRDefault="006A71A4" w:rsidP="00AC0A45">
      <w:pPr>
        <w:ind w:firstLineChars="200" w:firstLine="420"/>
        <w:rPr>
          <w:szCs w:val="21"/>
        </w:rPr>
      </w:pPr>
      <w:r>
        <w:rPr>
          <w:szCs w:val="21"/>
        </w:rPr>
        <w:t>74HC161:</w:t>
      </w:r>
    </w:p>
    <w:p w14:paraId="0BC1A28E" w14:textId="2D5ACA89" w:rsidR="00C81FA9" w:rsidRDefault="00C81FA9" w:rsidP="00AC0A45">
      <w:pPr>
        <w:ind w:firstLineChars="200" w:firstLine="420"/>
        <w:rPr>
          <w:szCs w:val="21"/>
        </w:rPr>
      </w:pPr>
      <w:r w:rsidRPr="00C81FA9">
        <w:rPr>
          <w:noProof/>
          <w:szCs w:val="21"/>
        </w:rPr>
        <w:drawing>
          <wp:inline distT="0" distB="0" distL="0" distR="0" wp14:anchorId="0F18B2D4" wp14:editId="3D7D1162">
            <wp:extent cx="5759450" cy="925195"/>
            <wp:effectExtent l="0" t="0" r="0" b="8255"/>
            <wp:docPr id="1552975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75284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B6B9" w14:textId="751BA628" w:rsidR="006A71A4" w:rsidRDefault="006A71A4" w:rsidP="00AC0A45">
      <w:pPr>
        <w:ind w:firstLineChars="200" w:firstLine="420"/>
        <w:rPr>
          <w:szCs w:val="21"/>
        </w:rPr>
      </w:pPr>
      <w:r>
        <w:rPr>
          <w:szCs w:val="21"/>
        </w:rPr>
        <w:t>74HC194:</w:t>
      </w:r>
    </w:p>
    <w:p w14:paraId="1CF3325A" w14:textId="7092A5C5" w:rsidR="00C81FA9" w:rsidRPr="007967F9" w:rsidRDefault="00C81FA9" w:rsidP="00AC0A45">
      <w:pPr>
        <w:ind w:firstLineChars="200" w:firstLine="480"/>
        <w:rPr>
          <w:sz w:val="24"/>
        </w:rPr>
      </w:pPr>
      <w:r w:rsidRPr="00C81FA9">
        <w:rPr>
          <w:noProof/>
          <w:sz w:val="24"/>
        </w:rPr>
        <w:drawing>
          <wp:inline distT="0" distB="0" distL="0" distR="0" wp14:anchorId="44EE666F" wp14:editId="6BCA7325">
            <wp:extent cx="5759450" cy="918210"/>
            <wp:effectExtent l="0" t="0" r="0" b="0"/>
            <wp:docPr id="1636501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0116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BF42" w14:textId="77777777" w:rsidR="00AC0A45" w:rsidRPr="007967F9" w:rsidRDefault="00AC0A45" w:rsidP="00AC0A4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3</w:t>
      </w:r>
      <w:r w:rsidRPr="007967F9">
        <w:rPr>
          <w:rFonts w:hint="eastAsia"/>
          <w:sz w:val="24"/>
        </w:rPr>
        <w:t>、综合结果</w:t>
      </w:r>
      <w:r>
        <w:rPr>
          <w:rFonts w:hint="eastAsia"/>
          <w:sz w:val="24"/>
        </w:rPr>
        <w:t>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，注明对应的模块</w:t>
      </w:r>
      <w:r>
        <w:rPr>
          <w:rFonts w:hint="eastAsia"/>
          <w:sz w:val="24"/>
        </w:rPr>
        <w:t>）</w:t>
      </w:r>
    </w:p>
    <w:p w14:paraId="2811EC96" w14:textId="77777777" w:rsidR="006A71A4" w:rsidRDefault="006A71A4" w:rsidP="006A71A4">
      <w:pPr>
        <w:ind w:firstLineChars="200" w:firstLine="420"/>
        <w:rPr>
          <w:szCs w:val="21"/>
        </w:rPr>
      </w:pPr>
      <w:r w:rsidRPr="0048436D">
        <w:rPr>
          <w:szCs w:val="21"/>
        </w:rPr>
        <w:t>74HC74</w:t>
      </w:r>
      <w:r>
        <w:rPr>
          <w:szCs w:val="21"/>
        </w:rPr>
        <w:t>:</w:t>
      </w:r>
    </w:p>
    <w:p w14:paraId="65F0DA4C" w14:textId="55533354" w:rsidR="00E8546E" w:rsidRDefault="00E8546E" w:rsidP="006A71A4">
      <w:pPr>
        <w:ind w:firstLineChars="200" w:firstLine="420"/>
        <w:rPr>
          <w:szCs w:val="21"/>
        </w:rPr>
      </w:pPr>
      <w:r w:rsidRPr="00E8546E">
        <w:rPr>
          <w:noProof/>
          <w:szCs w:val="21"/>
        </w:rPr>
        <w:drawing>
          <wp:inline distT="0" distB="0" distL="0" distR="0" wp14:anchorId="73E4FF08" wp14:editId="090FC6F6">
            <wp:extent cx="5759450" cy="2069465"/>
            <wp:effectExtent l="0" t="0" r="0" b="6985"/>
            <wp:docPr id="151355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5739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F56E" w14:textId="77777777" w:rsidR="006A71A4" w:rsidRDefault="006A71A4" w:rsidP="006A71A4">
      <w:pPr>
        <w:ind w:firstLineChars="200" w:firstLine="420"/>
        <w:rPr>
          <w:szCs w:val="21"/>
        </w:rPr>
      </w:pPr>
      <w:r>
        <w:rPr>
          <w:szCs w:val="21"/>
        </w:rPr>
        <w:t>74HC112:</w:t>
      </w:r>
    </w:p>
    <w:p w14:paraId="7C145A08" w14:textId="645B3F7D" w:rsidR="00E8546E" w:rsidRDefault="00E8546E" w:rsidP="006A71A4">
      <w:pPr>
        <w:ind w:firstLineChars="200" w:firstLine="420"/>
        <w:rPr>
          <w:szCs w:val="21"/>
        </w:rPr>
      </w:pPr>
      <w:r w:rsidRPr="00E8546E">
        <w:rPr>
          <w:noProof/>
          <w:szCs w:val="21"/>
        </w:rPr>
        <w:lastRenderedPageBreak/>
        <w:drawing>
          <wp:inline distT="0" distB="0" distL="0" distR="0" wp14:anchorId="1B9F8B22" wp14:editId="4C7724AD">
            <wp:extent cx="5759450" cy="3206115"/>
            <wp:effectExtent l="0" t="0" r="0" b="0"/>
            <wp:docPr id="260751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5141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6CFA" w14:textId="77777777" w:rsidR="006A71A4" w:rsidRDefault="006A71A4" w:rsidP="006A71A4">
      <w:pPr>
        <w:ind w:firstLineChars="200" w:firstLine="420"/>
        <w:rPr>
          <w:szCs w:val="21"/>
        </w:rPr>
      </w:pPr>
      <w:r>
        <w:rPr>
          <w:szCs w:val="21"/>
        </w:rPr>
        <w:t>74HC161:</w:t>
      </w:r>
    </w:p>
    <w:p w14:paraId="57A3CE2B" w14:textId="7C4A7E66" w:rsidR="00C81FA9" w:rsidRDefault="00C81FA9" w:rsidP="006A71A4">
      <w:pPr>
        <w:ind w:firstLineChars="200" w:firstLine="420"/>
        <w:rPr>
          <w:szCs w:val="21"/>
        </w:rPr>
      </w:pPr>
      <w:r w:rsidRPr="00C81FA9">
        <w:rPr>
          <w:noProof/>
          <w:szCs w:val="21"/>
        </w:rPr>
        <w:drawing>
          <wp:inline distT="0" distB="0" distL="0" distR="0" wp14:anchorId="50DFF99A" wp14:editId="3AAD93C1">
            <wp:extent cx="5759450" cy="2540635"/>
            <wp:effectExtent l="0" t="0" r="0" b="0"/>
            <wp:docPr id="177514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405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1FC4" w14:textId="6DB142E4" w:rsidR="00AC0A45" w:rsidRDefault="006A71A4" w:rsidP="006A71A4">
      <w:pPr>
        <w:ind w:firstLineChars="200" w:firstLine="420"/>
        <w:rPr>
          <w:szCs w:val="21"/>
        </w:rPr>
      </w:pPr>
      <w:r>
        <w:rPr>
          <w:szCs w:val="21"/>
        </w:rPr>
        <w:t>74HC194:</w:t>
      </w:r>
    </w:p>
    <w:p w14:paraId="1762357D" w14:textId="7F932884" w:rsidR="00C81FA9" w:rsidRPr="007967F9" w:rsidRDefault="00C81FA9" w:rsidP="006A71A4">
      <w:pPr>
        <w:ind w:firstLineChars="200" w:firstLine="480"/>
        <w:rPr>
          <w:sz w:val="24"/>
        </w:rPr>
      </w:pPr>
      <w:r w:rsidRPr="00C81FA9">
        <w:rPr>
          <w:noProof/>
          <w:sz w:val="24"/>
        </w:rPr>
        <w:lastRenderedPageBreak/>
        <w:drawing>
          <wp:inline distT="0" distB="0" distL="0" distR="0" wp14:anchorId="4B864584" wp14:editId="6CA944B0">
            <wp:extent cx="5759450" cy="2944495"/>
            <wp:effectExtent l="0" t="0" r="0" b="8255"/>
            <wp:docPr id="268945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4571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8568" w14:textId="77777777" w:rsidR="00AC0A45" w:rsidRPr="007967F9" w:rsidRDefault="00AC0A45" w:rsidP="00AC0A4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4</w:t>
      </w:r>
      <w:r w:rsidRPr="007967F9">
        <w:rPr>
          <w:rFonts w:hint="eastAsia"/>
          <w:sz w:val="24"/>
        </w:rPr>
        <w:t>、第二次仿真结果（综合后）</w:t>
      </w:r>
      <w:r>
        <w:rPr>
          <w:rFonts w:hint="eastAsia"/>
          <w:sz w:val="24"/>
        </w:rPr>
        <w:t>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，注明对应的模块</w:t>
      </w:r>
      <w:r>
        <w:rPr>
          <w:rFonts w:hint="eastAsia"/>
          <w:sz w:val="24"/>
        </w:rPr>
        <w:t>）</w:t>
      </w:r>
      <w:r w:rsidRPr="007967F9">
        <w:rPr>
          <w:rFonts w:hint="eastAsia"/>
          <w:sz w:val="24"/>
        </w:rPr>
        <w:t>。</w:t>
      </w:r>
    </w:p>
    <w:p w14:paraId="4C2A479E" w14:textId="77777777" w:rsidR="006A71A4" w:rsidRDefault="006A71A4" w:rsidP="006A71A4">
      <w:pPr>
        <w:ind w:firstLineChars="200" w:firstLine="420"/>
        <w:rPr>
          <w:szCs w:val="21"/>
        </w:rPr>
      </w:pPr>
      <w:r w:rsidRPr="0048436D">
        <w:rPr>
          <w:szCs w:val="21"/>
        </w:rPr>
        <w:t>74HC74</w:t>
      </w:r>
      <w:r>
        <w:rPr>
          <w:szCs w:val="21"/>
        </w:rPr>
        <w:t>:</w:t>
      </w:r>
    </w:p>
    <w:p w14:paraId="53DCD91D" w14:textId="62FA74C9" w:rsidR="00E8546E" w:rsidRDefault="00E8546E" w:rsidP="006A71A4">
      <w:pPr>
        <w:ind w:firstLineChars="200" w:firstLine="420"/>
        <w:rPr>
          <w:szCs w:val="21"/>
        </w:rPr>
      </w:pPr>
      <w:r w:rsidRPr="00E8546E">
        <w:rPr>
          <w:noProof/>
          <w:szCs w:val="21"/>
        </w:rPr>
        <w:drawing>
          <wp:inline distT="0" distB="0" distL="0" distR="0" wp14:anchorId="3D5F2BC5" wp14:editId="48A13F0F">
            <wp:extent cx="5759450" cy="789305"/>
            <wp:effectExtent l="0" t="0" r="0" b="0"/>
            <wp:docPr id="849893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9390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631A" w14:textId="77777777" w:rsidR="006A71A4" w:rsidRDefault="006A71A4" w:rsidP="006A71A4">
      <w:pPr>
        <w:ind w:firstLineChars="200" w:firstLine="420"/>
        <w:rPr>
          <w:szCs w:val="21"/>
        </w:rPr>
      </w:pPr>
      <w:r>
        <w:rPr>
          <w:szCs w:val="21"/>
        </w:rPr>
        <w:t>74HC112:</w:t>
      </w:r>
    </w:p>
    <w:p w14:paraId="418CA75D" w14:textId="06873693" w:rsidR="00E8546E" w:rsidRDefault="00E8546E" w:rsidP="006A71A4">
      <w:pPr>
        <w:ind w:firstLineChars="200" w:firstLine="420"/>
        <w:rPr>
          <w:szCs w:val="21"/>
        </w:rPr>
      </w:pPr>
      <w:r w:rsidRPr="00E8546E">
        <w:rPr>
          <w:noProof/>
          <w:szCs w:val="21"/>
        </w:rPr>
        <w:drawing>
          <wp:inline distT="0" distB="0" distL="0" distR="0" wp14:anchorId="0C454B79" wp14:editId="3118A9CD">
            <wp:extent cx="5759450" cy="927100"/>
            <wp:effectExtent l="0" t="0" r="0" b="6350"/>
            <wp:docPr id="16665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0607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82BB" w14:textId="77777777" w:rsidR="006A71A4" w:rsidRDefault="006A71A4" w:rsidP="006A71A4">
      <w:pPr>
        <w:ind w:firstLineChars="200" w:firstLine="420"/>
        <w:rPr>
          <w:szCs w:val="21"/>
        </w:rPr>
      </w:pPr>
      <w:r>
        <w:rPr>
          <w:szCs w:val="21"/>
        </w:rPr>
        <w:t>74HC161:</w:t>
      </w:r>
    </w:p>
    <w:p w14:paraId="10CA658F" w14:textId="03BC92D0" w:rsidR="00C81FA9" w:rsidRDefault="00C81FA9" w:rsidP="006A71A4">
      <w:pPr>
        <w:ind w:firstLineChars="200" w:firstLine="420"/>
        <w:rPr>
          <w:szCs w:val="21"/>
        </w:rPr>
      </w:pPr>
      <w:r w:rsidRPr="00C81FA9">
        <w:rPr>
          <w:noProof/>
          <w:szCs w:val="21"/>
        </w:rPr>
        <w:drawing>
          <wp:inline distT="0" distB="0" distL="0" distR="0" wp14:anchorId="7458F95F" wp14:editId="74B004F0">
            <wp:extent cx="5759450" cy="1076325"/>
            <wp:effectExtent l="0" t="0" r="0" b="9525"/>
            <wp:docPr id="801821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2197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D381" w14:textId="44717495" w:rsidR="00AC0A45" w:rsidRDefault="006A71A4" w:rsidP="006A71A4">
      <w:pPr>
        <w:ind w:firstLineChars="200" w:firstLine="420"/>
        <w:rPr>
          <w:szCs w:val="21"/>
        </w:rPr>
      </w:pPr>
      <w:r>
        <w:rPr>
          <w:szCs w:val="21"/>
        </w:rPr>
        <w:t>74HC194:</w:t>
      </w:r>
    </w:p>
    <w:p w14:paraId="7114793B" w14:textId="4C438D1A" w:rsidR="00740779" w:rsidRPr="007967F9" w:rsidRDefault="00740779" w:rsidP="006A71A4">
      <w:pPr>
        <w:ind w:firstLineChars="200" w:firstLine="480"/>
        <w:rPr>
          <w:sz w:val="24"/>
        </w:rPr>
      </w:pPr>
      <w:r w:rsidRPr="00740779">
        <w:rPr>
          <w:noProof/>
          <w:sz w:val="24"/>
        </w:rPr>
        <w:drawing>
          <wp:inline distT="0" distB="0" distL="0" distR="0" wp14:anchorId="5688FD14" wp14:editId="74AE26AC">
            <wp:extent cx="5759450" cy="758825"/>
            <wp:effectExtent l="0" t="0" r="0" b="3175"/>
            <wp:docPr id="1900194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9438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C4EB" w14:textId="77777777" w:rsidR="00AC0A45" w:rsidRPr="007967F9" w:rsidRDefault="00AC0A45" w:rsidP="00AC0A4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5</w:t>
      </w:r>
      <w:r w:rsidRPr="007967F9">
        <w:rPr>
          <w:rFonts w:hint="eastAsia"/>
          <w:sz w:val="24"/>
        </w:rPr>
        <w:t>、第三次仿真结果（布局布线后）</w:t>
      </w:r>
      <w:r>
        <w:rPr>
          <w:rFonts w:hint="eastAsia"/>
          <w:sz w:val="24"/>
        </w:rPr>
        <w:t>（</w:t>
      </w:r>
      <w:r w:rsidRPr="001833C9">
        <w:rPr>
          <w:rFonts w:hint="eastAsia"/>
          <w:b/>
          <w:sz w:val="24"/>
          <w:em w:val="dot"/>
        </w:rPr>
        <w:t>截图</w:t>
      </w:r>
      <w:r>
        <w:rPr>
          <w:rFonts w:hint="eastAsia"/>
          <w:b/>
          <w:sz w:val="24"/>
          <w:em w:val="dot"/>
        </w:rPr>
        <w:t>，注明对应的模块</w:t>
      </w:r>
      <w:r>
        <w:rPr>
          <w:rFonts w:hint="eastAsia"/>
          <w:sz w:val="24"/>
        </w:rPr>
        <w:t>）</w:t>
      </w:r>
      <w:r w:rsidRPr="007967F9">
        <w:rPr>
          <w:rFonts w:hint="eastAsia"/>
          <w:sz w:val="24"/>
        </w:rPr>
        <w:t>。</w:t>
      </w:r>
    </w:p>
    <w:p w14:paraId="64FB2D61" w14:textId="77777777" w:rsidR="006A71A4" w:rsidRDefault="006A71A4" w:rsidP="006A71A4">
      <w:pPr>
        <w:ind w:firstLineChars="200" w:firstLine="420"/>
        <w:rPr>
          <w:szCs w:val="21"/>
        </w:rPr>
      </w:pPr>
      <w:r w:rsidRPr="0048436D">
        <w:rPr>
          <w:szCs w:val="21"/>
        </w:rPr>
        <w:t>74HC74</w:t>
      </w:r>
      <w:r>
        <w:rPr>
          <w:szCs w:val="21"/>
        </w:rPr>
        <w:t>:</w:t>
      </w:r>
    </w:p>
    <w:p w14:paraId="59CF800B" w14:textId="74F9D546" w:rsidR="00E8546E" w:rsidRDefault="00E8546E" w:rsidP="006A71A4">
      <w:pPr>
        <w:ind w:firstLineChars="200" w:firstLine="420"/>
        <w:rPr>
          <w:szCs w:val="21"/>
        </w:rPr>
      </w:pPr>
      <w:r w:rsidRPr="00E8546E">
        <w:rPr>
          <w:noProof/>
          <w:szCs w:val="21"/>
        </w:rPr>
        <w:lastRenderedPageBreak/>
        <w:drawing>
          <wp:inline distT="0" distB="0" distL="0" distR="0" wp14:anchorId="2F77D245" wp14:editId="2E489828">
            <wp:extent cx="5759450" cy="711200"/>
            <wp:effectExtent l="0" t="0" r="0" b="0"/>
            <wp:docPr id="2008325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582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C7D8" w14:textId="77777777" w:rsidR="006A71A4" w:rsidRDefault="006A71A4" w:rsidP="006A71A4">
      <w:pPr>
        <w:ind w:firstLineChars="200" w:firstLine="420"/>
        <w:rPr>
          <w:szCs w:val="21"/>
        </w:rPr>
      </w:pPr>
      <w:r>
        <w:rPr>
          <w:szCs w:val="21"/>
        </w:rPr>
        <w:t>74HC112:</w:t>
      </w:r>
    </w:p>
    <w:p w14:paraId="4778C3BB" w14:textId="67FE37B6" w:rsidR="00E8546E" w:rsidRDefault="00E8546E" w:rsidP="006A71A4">
      <w:pPr>
        <w:ind w:firstLineChars="200" w:firstLine="420"/>
        <w:rPr>
          <w:szCs w:val="21"/>
        </w:rPr>
      </w:pPr>
      <w:r w:rsidRPr="00E8546E">
        <w:rPr>
          <w:noProof/>
          <w:szCs w:val="21"/>
        </w:rPr>
        <w:drawing>
          <wp:inline distT="0" distB="0" distL="0" distR="0" wp14:anchorId="1EAC24D9" wp14:editId="02BD557A">
            <wp:extent cx="5759450" cy="1116330"/>
            <wp:effectExtent l="0" t="0" r="0" b="7620"/>
            <wp:docPr id="396117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17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68A2" w14:textId="77777777" w:rsidR="006A71A4" w:rsidRDefault="006A71A4" w:rsidP="006A71A4">
      <w:pPr>
        <w:ind w:firstLineChars="200" w:firstLine="420"/>
        <w:rPr>
          <w:szCs w:val="21"/>
        </w:rPr>
      </w:pPr>
      <w:r>
        <w:rPr>
          <w:szCs w:val="21"/>
        </w:rPr>
        <w:t>74HC161:</w:t>
      </w:r>
    </w:p>
    <w:p w14:paraId="4DC50C5A" w14:textId="5E02A049" w:rsidR="00C81FA9" w:rsidRDefault="00C81FA9" w:rsidP="006A71A4">
      <w:pPr>
        <w:ind w:firstLineChars="200" w:firstLine="420"/>
        <w:rPr>
          <w:szCs w:val="21"/>
        </w:rPr>
      </w:pPr>
      <w:r w:rsidRPr="00C81FA9">
        <w:rPr>
          <w:noProof/>
          <w:szCs w:val="21"/>
        </w:rPr>
        <w:drawing>
          <wp:inline distT="0" distB="0" distL="0" distR="0" wp14:anchorId="25CC0A21" wp14:editId="2B264C82">
            <wp:extent cx="5759450" cy="1080770"/>
            <wp:effectExtent l="0" t="0" r="0" b="5080"/>
            <wp:docPr id="1201734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3492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93B1" w14:textId="3D3F6779" w:rsidR="00AC0A45" w:rsidRDefault="006A71A4" w:rsidP="006A71A4">
      <w:pPr>
        <w:ind w:firstLineChars="200" w:firstLine="420"/>
        <w:rPr>
          <w:szCs w:val="21"/>
        </w:rPr>
      </w:pPr>
      <w:r>
        <w:rPr>
          <w:szCs w:val="21"/>
        </w:rPr>
        <w:t>74HC194:</w:t>
      </w:r>
    </w:p>
    <w:p w14:paraId="4FFAE719" w14:textId="11A29002" w:rsidR="00740779" w:rsidRPr="00CC324E" w:rsidRDefault="00740779" w:rsidP="006A71A4">
      <w:pPr>
        <w:ind w:firstLineChars="200" w:firstLine="480"/>
        <w:rPr>
          <w:sz w:val="24"/>
        </w:rPr>
      </w:pPr>
      <w:r w:rsidRPr="00740779">
        <w:rPr>
          <w:noProof/>
          <w:sz w:val="24"/>
        </w:rPr>
        <w:drawing>
          <wp:inline distT="0" distB="0" distL="0" distR="0" wp14:anchorId="247B4BA2" wp14:editId="296573DB">
            <wp:extent cx="5759450" cy="758825"/>
            <wp:effectExtent l="0" t="0" r="0" b="3175"/>
            <wp:docPr id="34274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446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DAB3" w14:textId="77777777" w:rsidR="00AC0A45" w:rsidRPr="009759FB" w:rsidRDefault="00AC0A45" w:rsidP="00AC0A45">
      <w:pPr>
        <w:pStyle w:val="1"/>
      </w:pPr>
      <w:r>
        <w:rPr>
          <w:sz w:val="24"/>
        </w:rPr>
        <w:br w:type="page"/>
      </w:r>
      <w:r w:rsidRPr="009759FB">
        <w:rPr>
          <w:rFonts w:hint="eastAsia"/>
        </w:rPr>
        <w:lastRenderedPageBreak/>
        <w:t>实验</w:t>
      </w:r>
      <w:r>
        <w:rPr>
          <w:rFonts w:hint="eastAsia"/>
        </w:rPr>
        <w:t>十</w:t>
      </w:r>
      <w:r w:rsidRPr="00F631F7">
        <w:rPr>
          <w:rFonts w:hint="eastAsia"/>
        </w:rPr>
        <w:t>基于</w:t>
      </w:r>
      <w:r>
        <w:t>EDA</w:t>
      </w:r>
      <w:r>
        <w:rPr>
          <w:rFonts w:hint="eastAsia"/>
        </w:rPr>
        <w:t>工具</w:t>
      </w:r>
      <w:r w:rsidRPr="00F631F7">
        <w:rPr>
          <w:rFonts w:hint="eastAsia"/>
        </w:rPr>
        <w:t>的数字逻辑实验——</w:t>
      </w:r>
      <w:r w:rsidRPr="00CC324E">
        <w:rPr>
          <w:rFonts w:hint="eastAsia"/>
        </w:rPr>
        <w:t>现代时序</w:t>
      </w:r>
      <w:r>
        <w:rPr>
          <w:rFonts w:hint="eastAsia"/>
        </w:rPr>
        <w:t>逻辑</w:t>
      </w:r>
      <w:r w:rsidRPr="00CC324E">
        <w:rPr>
          <w:rFonts w:hint="eastAsia"/>
        </w:rPr>
        <w:t>电路</w:t>
      </w:r>
      <w:r w:rsidRPr="006C0DEB">
        <w:rPr>
          <w:rFonts w:hint="eastAsia"/>
        </w:rPr>
        <w:t>（</w:t>
      </w:r>
      <w:r>
        <w:t>2</w:t>
      </w:r>
      <w:r w:rsidRPr="006C0DEB">
        <w:rPr>
          <w:rFonts w:hint="eastAsia"/>
        </w:rPr>
        <w:t>学时）</w:t>
      </w:r>
    </w:p>
    <w:p w14:paraId="32C5BFFF" w14:textId="77777777" w:rsidR="00AC0A45" w:rsidRPr="0003689D" w:rsidRDefault="00AC0A45" w:rsidP="00AC0A4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03689D">
        <w:rPr>
          <w:rFonts w:ascii="华文仿宋" w:eastAsia="华文仿宋" w:hAnsi="华文仿宋" w:hint="eastAsia"/>
          <w:sz w:val="28"/>
        </w:rPr>
        <w:t xml:space="preserve">1. </w:t>
      </w:r>
      <w:r>
        <w:rPr>
          <w:rFonts w:ascii="华文仿宋" w:eastAsia="华文仿宋" w:hAnsi="华文仿宋" w:hint="eastAsia"/>
          <w:sz w:val="28"/>
        </w:rPr>
        <w:t>序列检测电路</w:t>
      </w:r>
      <w:r w:rsidRPr="0003689D">
        <w:rPr>
          <w:rFonts w:ascii="华文仿宋" w:eastAsia="华文仿宋" w:hAnsi="华文仿宋" w:hint="eastAsia"/>
          <w:sz w:val="28"/>
        </w:rPr>
        <w:t>状态机的设计、综合、仿真及烧录测试</w:t>
      </w:r>
    </w:p>
    <w:p w14:paraId="6763719A" w14:textId="77777777" w:rsidR="00AC0A45" w:rsidRPr="009759FB" w:rsidRDefault="00AC0A45" w:rsidP="00AC0A4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>
        <w:rPr>
          <w:rFonts w:ascii="华文仿宋" w:eastAsia="华文仿宋" w:hAnsi="华文仿宋" w:hint="eastAsia"/>
          <w:sz w:val="28"/>
        </w:rPr>
        <w:t>2</w:t>
      </w:r>
      <w:r w:rsidRPr="0003689D">
        <w:rPr>
          <w:rFonts w:ascii="华文仿宋" w:eastAsia="华文仿宋" w:hAnsi="华文仿宋" w:hint="eastAsia"/>
          <w:sz w:val="28"/>
        </w:rPr>
        <w:t>.自动售货机控制电路的设计、综合、仿真及烧录测试</w:t>
      </w:r>
    </w:p>
    <w:p w14:paraId="6D0A0439" w14:textId="77777777" w:rsidR="00AC0A45" w:rsidRPr="000C4EBA" w:rsidRDefault="00AC0A45" w:rsidP="004C5771">
      <w:pPr>
        <w:pStyle w:val="2"/>
        <w:spacing w:before="156" w:after="156"/>
      </w:pPr>
      <w:r>
        <w:rPr>
          <w:rFonts w:hint="eastAsia"/>
        </w:rPr>
        <w:t>有限状态机实验</w:t>
      </w:r>
    </w:p>
    <w:p w14:paraId="3450F266" w14:textId="77777777" w:rsidR="00AC0A45" w:rsidRPr="000D15C0" w:rsidRDefault="00AC0A45" w:rsidP="00AC0A45">
      <w:pPr>
        <w:spacing w:line="264" w:lineRule="auto"/>
        <w:rPr>
          <w:b/>
          <w:sz w:val="24"/>
        </w:rPr>
      </w:pPr>
      <w:r w:rsidRPr="000D15C0">
        <w:rPr>
          <w:rFonts w:hint="eastAsia"/>
          <w:b/>
          <w:sz w:val="24"/>
        </w:rPr>
        <w:t>一、实验目的</w:t>
      </w:r>
    </w:p>
    <w:p w14:paraId="206FF7EB" w14:textId="77777777" w:rsidR="00AC0A45" w:rsidRPr="005A6180" w:rsidRDefault="00AC0A45" w:rsidP="00AC0A45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进一步熟悉利用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工具进行设计及仿真的流程。</w:t>
      </w:r>
    </w:p>
    <w:p w14:paraId="0286A314" w14:textId="77777777" w:rsidR="00AC0A45" w:rsidRPr="005A6180" w:rsidRDefault="00AC0A45" w:rsidP="00AC0A45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2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工具中的图形化设计界面进行综合设计。</w:t>
      </w:r>
    </w:p>
    <w:p w14:paraId="022AEC4B" w14:textId="77777777" w:rsidR="00AC0A45" w:rsidRPr="005A6180" w:rsidRDefault="00AC0A45" w:rsidP="00AC0A45">
      <w:pPr>
        <w:ind w:firstLineChars="200" w:firstLine="480"/>
        <w:rPr>
          <w:sz w:val="24"/>
        </w:rPr>
      </w:pPr>
      <w:r w:rsidRPr="005A6180">
        <w:rPr>
          <w:sz w:val="24"/>
        </w:rPr>
        <w:t>3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芯片烧录的流程及步骤。</w:t>
      </w:r>
    </w:p>
    <w:p w14:paraId="43B7AB4D" w14:textId="77777777" w:rsidR="00AC0A45" w:rsidRPr="005A6180" w:rsidRDefault="00AC0A45" w:rsidP="00AC0A45">
      <w:pPr>
        <w:ind w:firstLineChars="200" w:firstLine="480"/>
        <w:rPr>
          <w:sz w:val="24"/>
        </w:rPr>
      </w:pPr>
      <w:r w:rsidRPr="005A6180">
        <w:rPr>
          <w:sz w:val="24"/>
        </w:rPr>
        <w:t>4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掌握分析问题、解决问题的综合能力，通过</w:t>
      </w:r>
      <w:r w:rsidRPr="005A6180">
        <w:rPr>
          <w:rFonts w:hint="eastAsia"/>
          <w:sz w:val="24"/>
        </w:rPr>
        <w:t>EDA</w:t>
      </w:r>
      <w:r w:rsidRPr="005A6180">
        <w:rPr>
          <w:rFonts w:hint="eastAsia"/>
          <w:sz w:val="24"/>
        </w:rPr>
        <w:t>工具设计出能解决实际问题的电路。</w:t>
      </w:r>
    </w:p>
    <w:p w14:paraId="78338055" w14:textId="77777777" w:rsidR="00AC0A45" w:rsidRPr="005A6180" w:rsidRDefault="00AC0A45" w:rsidP="00AC0A45"/>
    <w:p w14:paraId="6ACF2D7E" w14:textId="77777777" w:rsidR="00AC0A45" w:rsidRPr="000D15C0" w:rsidRDefault="00AC0A45" w:rsidP="00AC0A45">
      <w:pPr>
        <w:spacing w:line="264" w:lineRule="auto"/>
        <w:rPr>
          <w:b/>
          <w:sz w:val="24"/>
        </w:rPr>
      </w:pPr>
      <w:r w:rsidRPr="000D15C0">
        <w:rPr>
          <w:rFonts w:hint="eastAsia"/>
          <w:b/>
          <w:sz w:val="24"/>
        </w:rPr>
        <w:t>二、实验环境</w:t>
      </w:r>
    </w:p>
    <w:p w14:paraId="29113B47" w14:textId="77777777" w:rsidR="00AC0A45" w:rsidRPr="006E76CF" w:rsidRDefault="00AC0A45" w:rsidP="00AC0A4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151BDA0D" w14:textId="77777777" w:rsidR="00AC0A45" w:rsidRPr="006E76CF" w:rsidRDefault="00AC0A45" w:rsidP="00AC0A4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6888F498" w14:textId="77777777" w:rsidR="00AC0A45" w:rsidRPr="006E76CF" w:rsidRDefault="00AC0A45" w:rsidP="00AC0A4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691C5D2F" w14:textId="77777777" w:rsidR="00AC0A45" w:rsidRPr="005A6180" w:rsidRDefault="00AC0A45" w:rsidP="00AC0A45"/>
    <w:p w14:paraId="002FB87B" w14:textId="77777777" w:rsidR="00AC0A45" w:rsidRPr="000D15C0" w:rsidRDefault="00AC0A45" w:rsidP="00AC0A45">
      <w:pPr>
        <w:spacing w:line="264" w:lineRule="auto"/>
        <w:rPr>
          <w:b/>
          <w:sz w:val="24"/>
        </w:rPr>
      </w:pPr>
      <w:r w:rsidRPr="000D15C0">
        <w:rPr>
          <w:rFonts w:hint="eastAsia"/>
          <w:b/>
          <w:sz w:val="24"/>
        </w:rPr>
        <w:t>三、实验内容</w:t>
      </w:r>
    </w:p>
    <w:p w14:paraId="41C50972" w14:textId="77777777" w:rsidR="00AC0A45" w:rsidRPr="000D15C0" w:rsidRDefault="00AC0A45" w:rsidP="00AC0A45">
      <w:pPr>
        <w:rPr>
          <w:sz w:val="24"/>
        </w:rPr>
      </w:pPr>
      <w:r w:rsidRPr="000D15C0">
        <w:rPr>
          <w:rFonts w:hint="eastAsia"/>
          <w:sz w:val="24"/>
        </w:rPr>
        <w:t>完成以下</w:t>
      </w:r>
      <w:r>
        <w:rPr>
          <w:rFonts w:hint="eastAsia"/>
          <w:sz w:val="24"/>
        </w:rPr>
        <w:t>状态机</w:t>
      </w:r>
      <w:r w:rsidRPr="000D15C0">
        <w:rPr>
          <w:rFonts w:hint="eastAsia"/>
          <w:sz w:val="24"/>
        </w:rPr>
        <w:t>实验，并按要求完成实验报告。</w:t>
      </w:r>
    </w:p>
    <w:p w14:paraId="3F082E30" w14:textId="77777777" w:rsidR="00AC0A45" w:rsidRPr="0062610C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、状态机</w:t>
      </w:r>
      <w:r w:rsidRPr="0062610C">
        <w:rPr>
          <w:rFonts w:hint="eastAsia"/>
          <w:sz w:val="24"/>
        </w:rPr>
        <w:t>实验</w:t>
      </w:r>
      <w:r w:rsidRPr="0062610C">
        <w:rPr>
          <w:rFonts w:hint="eastAsia"/>
          <w:sz w:val="24"/>
        </w:rPr>
        <w:t>1</w:t>
      </w:r>
      <w:r w:rsidRPr="0062610C">
        <w:rPr>
          <w:rFonts w:hint="eastAsia"/>
          <w:sz w:val="24"/>
        </w:rPr>
        <w:t>——</w:t>
      </w:r>
      <w:r>
        <w:rPr>
          <w:rFonts w:hint="eastAsia"/>
          <w:sz w:val="24"/>
        </w:rPr>
        <w:t>序列检测电路</w:t>
      </w:r>
      <w:r w:rsidRPr="00984957">
        <w:rPr>
          <w:rFonts w:hint="eastAsia"/>
          <w:sz w:val="24"/>
        </w:rPr>
        <w:t>状态机的设计、综合、仿真及烧录测试</w:t>
      </w:r>
      <w:r w:rsidRPr="0062610C">
        <w:rPr>
          <w:rFonts w:hint="eastAsia"/>
          <w:sz w:val="24"/>
        </w:rPr>
        <w:t>。</w:t>
      </w:r>
      <w:r w:rsidRPr="00E43BB6">
        <w:rPr>
          <w:rFonts w:hint="eastAsia"/>
          <w:sz w:val="24"/>
        </w:rPr>
        <w:t>设计一个串行数据检测电路，要求：</w:t>
      </w:r>
      <w:r>
        <w:rPr>
          <w:rFonts w:hint="eastAsia"/>
          <w:sz w:val="24"/>
        </w:rPr>
        <w:t>当</w:t>
      </w:r>
      <w:r w:rsidRPr="00E43BB6">
        <w:rPr>
          <w:rFonts w:hint="eastAsia"/>
          <w:sz w:val="24"/>
        </w:rPr>
        <w:t>连续输入</w:t>
      </w:r>
      <w:r>
        <w:rPr>
          <w:rFonts w:hint="eastAsia"/>
          <w:sz w:val="24"/>
        </w:rPr>
        <w:t>的</w:t>
      </w:r>
      <w:r w:rsidRPr="00E43BB6">
        <w:rPr>
          <w:rFonts w:hint="eastAsia"/>
          <w:sz w:val="24"/>
        </w:rPr>
        <w:t xml:space="preserve"> 3 </w:t>
      </w:r>
      <w:r w:rsidRPr="00E43BB6">
        <w:rPr>
          <w:rFonts w:hint="eastAsia"/>
          <w:sz w:val="24"/>
        </w:rPr>
        <w:t>个</w:t>
      </w:r>
      <w:r>
        <w:rPr>
          <w:rFonts w:hint="eastAsia"/>
          <w:sz w:val="24"/>
        </w:rPr>
        <w:t>数为下列序列之一时，输出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，否则输出</w:t>
      </w:r>
      <w:r>
        <w:rPr>
          <w:rFonts w:hint="eastAsia"/>
          <w:sz w:val="24"/>
        </w:rPr>
        <w:t>0</w:t>
      </w:r>
      <w:r w:rsidRPr="00E43BB6">
        <w:rPr>
          <w:rFonts w:hint="eastAsia"/>
          <w:sz w:val="24"/>
        </w:rPr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69"/>
        <w:gridCol w:w="1293"/>
        <w:gridCol w:w="1293"/>
        <w:gridCol w:w="1292"/>
        <w:gridCol w:w="1305"/>
        <w:gridCol w:w="1303"/>
        <w:gridCol w:w="1305"/>
      </w:tblGrid>
      <w:tr w:rsidR="00AC0A45" w:rsidRPr="002531EB" w14:paraId="1E4074EB" w14:textId="77777777" w:rsidTr="00311BF2">
        <w:tc>
          <w:tcPr>
            <w:tcW w:w="1260" w:type="dxa"/>
          </w:tcPr>
          <w:p w14:paraId="37E0AC26" w14:textId="01B58190" w:rsidR="00AC0A45" w:rsidRPr="002531EB" w:rsidRDefault="00AC0A45" w:rsidP="00311BF2">
            <w:pPr>
              <w:ind w:left="5250"/>
              <w:rPr>
                <w:sz w:val="24"/>
              </w:rPr>
            </w:pPr>
            <w:r>
              <w:rPr>
                <w:rFonts w:hint="eastAsia"/>
                <w:sz w:val="24"/>
              </w:rPr>
              <w:t>序</w:t>
            </w:r>
            <w:r w:rsidR="0038134A">
              <w:rPr>
                <w:sz w:val="24"/>
              </w:rPr>
              <w:t>1</w:t>
            </w:r>
            <w:r>
              <w:rPr>
                <w:rFonts w:hint="eastAsia"/>
                <w:sz w:val="24"/>
              </w:rPr>
              <w:t>列</w:t>
            </w:r>
          </w:p>
        </w:tc>
        <w:tc>
          <w:tcPr>
            <w:tcW w:w="1338" w:type="dxa"/>
          </w:tcPr>
          <w:p w14:paraId="4138F6EF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 w:rsidRPr="002531EB">
              <w:rPr>
                <w:sz w:val="24"/>
              </w:rPr>
              <w:t>001</w:t>
            </w:r>
          </w:p>
        </w:tc>
        <w:tc>
          <w:tcPr>
            <w:tcW w:w="1338" w:type="dxa"/>
          </w:tcPr>
          <w:p w14:paraId="41661374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 w:rsidRPr="002531EB">
              <w:rPr>
                <w:sz w:val="24"/>
              </w:rPr>
              <w:t>010</w:t>
            </w:r>
          </w:p>
        </w:tc>
        <w:tc>
          <w:tcPr>
            <w:tcW w:w="1337" w:type="dxa"/>
          </w:tcPr>
          <w:p w14:paraId="040520D0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 w:rsidRPr="002531EB">
              <w:rPr>
                <w:rFonts w:hint="eastAsia"/>
                <w:sz w:val="24"/>
              </w:rPr>
              <w:t>0</w:t>
            </w:r>
            <w:r w:rsidRPr="002531EB">
              <w:rPr>
                <w:sz w:val="24"/>
              </w:rPr>
              <w:t>11</w:t>
            </w:r>
          </w:p>
        </w:tc>
        <w:tc>
          <w:tcPr>
            <w:tcW w:w="1338" w:type="dxa"/>
          </w:tcPr>
          <w:p w14:paraId="53C86C9B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 w:rsidRPr="002531EB">
              <w:rPr>
                <w:sz w:val="24"/>
              </w:rPr>
              <w:t>100</w:t>
            </w:r>
          </w:p>
        </w:tc>
        <w:tc>
          <w:tcPr>
            <w:tcW w:w="1338" w:type="dxa"/>
          </w:tcPr>
          <w:p w14:paraId="4AFB541E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 w:rsidRPr="002531EB">
              <w:rPr>
                <w:sz w:val="24"/>
              </w:rPr>
              <w:t>101</w:t>
            </w:r>
          </w:p>
        </w:tc>
        <w:tc>
          <w:tcPr>
            <w:tcW w:w="1337" w:type="dxa"/>
          </w:tcPr>
          <w:p w14:paraId="26D6ECA0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 w:rsidRPr="002531EB">
              <w:rPr>
                <w:sz w:val="24"/>
              </w:rPr>
              <w:t>110</w:t>
            </w:r>
          </w:p>
        </w:tc>
      </w:tr>
      <w:tr w:rsidR="00AC0A45" w:rsidRPr="002531EB" w14:paraId="12E9D153" w14:textId="77777777" w:rsidTr="00311BF2">
        <w:tc>
          <w:tcPr>
            <w:tcW w:w="1260" w:type="dxa"/>
          </w:tcPr>
          <w:p w14:paraId="29D21717" w14:textId="77777777" w:rsidR="00AC0A45" w:rsidRDefault="00AC0A45" w:rsidP="00311BF2">
            <w:pPr>
              <w:ind w:left="5250"/>
              <w:rPr>
                <w:sz w:val="24"/>
              </w:rPr>
            </w:pPr>
            <w:r>
              <w:rPr>
                <w:rFonts w:hint="eastAsia"/>
                <w:sz w:val="24"/>
              </w:rPr>
              <w:t>小组号</w:t>
            </w:r>
          </w:p>
        </w:tc>
        <w:tc>
          <w:tcPr>
            <w:tcW w:w="1338" w:type="dxa"/>
          </w:tcPr>
          <w:p w14:paraId="7BCC9E46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>
              <w:rPr>
                <w:rFonts w:hint="eastAsia"/>
                <w:sz w:val="24"/>
              </w:rPr>
              <w:t>1,</w:t>
            </w:r>
            <w:r>
              <w:rPr>
                <w:sz w:val="24"/>
              </w:rPr>
              <w:t>7</w:t>
            </w:r>
          </w:p>
        </w:tc>
        <w:tc>
          <w:tcPr>
            <w:tcW w:w="1338" w:type="dxa"/>
          </w:tcPr>
          <w:p w14:paraId="73E0EA39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>
              <w:rPr>
                <w:rFonts w:hint="eastAsia"/>
                <w:sz w:val="24"/>
              </w:rPr>
              <w:t>2,</w:t>
            </w:r>
            <w:r>
              <w:rPr>
                <w:sz w:val="24"/>
              </w:rPr>
              <w:t>8</w:t>
            </w:r>
          </w:p>
        </w:tc>
        <w:tc>
          <w:tcPr>
            <w:tcW w:w="1337" w:type="dxa"/>
          </w:tcPr>
          <w:p w14:paraId="16868438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>
              <w:rPr>
                <w:rFonts w:hint="eastAsia"/>
                <w:sz w:val="24"/>
              </w:rPr>
              <w:t>3,</w:t>
            </w:r>
            <w:r>
              <w:rPr>
                <w:sz w:val="24"/>
              </w:rPr>
              <w:t>9</w:t>
            </w:r>
          </w:p>
        </w:tc>
        <w:tc>
          <w:tcPr>
            <w:tcW w:w="1338" w:type="dxa"/>
          </w:tcPr>
          <w:p w14:paraId="418B2765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>
              <w:rPr>
                <w:rFonts w:hint="eastAsia"/>
                <w:sz w:val="24"/>
              </w:rPr>
              <w:t>4,</w:t>
            </w:r>
            <w:r>
              <w:rPr>
                <w:sz w:val="24"/>
              </w:rPr>
              <w:t>10</w:t>
            </w:r>
          </w:p>
        </w:tc>
        <w:tc>
          <w:tcPr>
            <w:tcW w:w="1338" w:type="dxa"/>
          </w:tcPr>
          <w:p w14:paraId="1273195F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>
              <w:rPr>
                <w:rFonts w:hint="eastAsia"/>
                <w:sz w:val="24"/>
              </w:rPr>
              <w:t>5,</w:t>
            </w:r>
            <w:r>
              <w:rPr>
                <w:sz w:val="24"/>
              </w:rPr>
              <w:t>11</w:t>
            </w:r>
          </w:p>
        </w:tc>
        <w:tc>
          <w:tcPr>
            <w:tcW w:w="1337" w:type="dxa"/>
          </w:tcPr>
          <w:p w14:paraId="64A11685" w14:textId="77777777" w:rsidR="00AC0A45" w:rsidRPr="002531EB" w:rsidRDefault="00AC0A45" w:rsidP="00311BF2">
            <w:pPr>
              <w:ind w:left="5250"/>
              <w:rPr>
                <w:sz w:val="24"/>
              </w:rPr>
            </w:pPr>
            <w:r>
              <w:rPr>
                <w:rFonts w:hint="eastAsia"/>
                <w:sz w:val="24"/>
              </w:rPr>
              <w:t>6,</w:t>
            </w:r>
            <w:r>
              <w:rPr>
                <w:sz w:val="24"/>
              </w:rPr>
              <w:t>12</w:t>
            </w:r>
          </w:p>
        </w:tc>
      </w:tr>
    </w:tbl>
    <w:p w14:paraId="2F100AEF" w14:textId="77777777" w:rsidR="00AC0A45" w:rsidRPr="00526642" w:rsidRDefault="00AC0A45" w:rsidP="00AC0A45">
      <w:pPr>
        <w:ind w:firstLineChars="200" w:firstLine="420"/>
        <w:rPr>
          <w:szCs w:val="21"/>
        </w:rPr>
      </w:pPr>
      <w:r w:rsidRPr="00526642">
        <w:rPr>
          <w:rFonts w:hint="eastAsia"/>
          <w:szCs w:val="21"/>
        </w:rPr>
        <w:t>注：各小组根据自己的组号完成对应的序列检测。</w:t>
      </w:r>
    </w:p>
    <w:p w14:paraId="15804BFE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、状态机</w:t>
      </w:r>
      <w:r w:rsidRPr="0062610C">
        <w:rPr>
          <w:rFonts w:hint="eastAsia"/>
          <w:sz w:val="24"/>
        </w:rPr>
        <w:t>实验</w:t>
      </w:r>
      <w:r w:rsidRPr="0062610C">
        <w:rPr>
          <w:rFonts w:hint="eastAsia"/>
          <w:sz w:val="24"/>
        </w:rPr>
        <w:t>2</w:t>
      </w:r>
      <w:r w:rsidRPr="0062610C">
        <w:rPr>
          <w:rFonts w:hint="eastAsia"/>
          <w:sz w:val="24"/>
        </w:rPr>
        <w:t>——利用状态机实现一个简单自动售货机控制电路。该电路</w:t>
      </w:r>
      <w:r>
        <w:rPr>
          <w:rFonts w:hint="eastAsia"/>
          <w:sz w:val="24"/>
        </w:rPr>
        <w:t>可接受</w:t>
      </w:r>
      <w:r w:rsidRPr="0062610C">
        <w:rPr>
          <w:rFonts w:hint="eastAsia"/>
          <w:sz w:val="24"/>
        </w:rPr>
        <w:t>1</w:t>
      </w:r>
      <w:r w:rsidRPr="0062610C">
        <w:rPr>
          <w:rFonts w:hint="eastAsia"/>
          <w:sz w:val="24"/>
        </w:rPr>
        <w:t>元和</w:t>
      </w:r>
      <w:r w:rsidRPr="0062610C">
        <w:rPr>
          <w:rFonts w:hint="eastAsia"/>
          <w:sz w:val="24"/>
        </w:rPr>
        <w:t>5</w:t>
      </w:r>
      <w:r w:rsidRPr="0062610C">
        <w:rPr>
          <w:rFonts w:hint="eastAsia"/>
          <w:sz w:val="24"/>
        </w:rPr>
        <w:t>角</w:t>
      </w:r>
      <w:r>
        <w:rPr>
          <w:rFonts w:hint="eastAsia"/>
          <w:sz w:val="24"/>
        </w:rPr>
        <w:t>硬币</w:t>
      </w:r>
      <w:r w:rsidRPr="0062610C">
        <w:rPr>
          <w:rFonts w:hint="eastAsia"/>
          <w:sz w:val="24"/>
        </w:rPr>
        <w:t>，商品</w:t>
      </w:r>
      <w:r w:rsidRPr="0062610C">
        <w:rPr>
          <w:rFonts w:hint="eastAsia"/>
          <w:sz w:val="24"/>
        </w:rPr>
        <w:t>2</w:t>
      </w:r>
      <w:r w:rsidRPr="0062610C">
        <w:rPr>
          <w:rFonts w:hint="eastAsia"/>
          <w:sz w:val="24"/>
        </w:rPr>
        <w:t>元一件，</w:t>
      </w:r>
      <w:r>
        <w:rPr>
          <w:rFonts w:hint="eastAsia"/>
          <w:sz w:val="24"/>
        </w:rPr>
        <w:t>可</w:t>
      </w:r>
      <w:r w:rsidRPr="0062610C">
        <w:rPr>
          <w:rFonts w:hint="eastAsia"/>
          <w:sz w:val="24"/>
        </w:rPr>
        <w:t>找零。</w:t>
      </w:r>
      <w:r>
        <w:rPr>
          <w:rFonts w:hint="eastAsia"/>
          <w:sz w:val="24"/>
        </w:rPr>
        <w:t>输入信号</w:t>
      </w:r>
      <w:r w:rsidRPr="0062610C">
        <w:rPr>
          <w:rFonts w:hint="eastAsia"/>
          <w:sz w:val="24"/>
        </w:rPr>
        <w:t>In[0]</w:t>
      </w:r>
      <w:r w:rsidRPr="0062610C">
        <w:rPr>
          <w:rFonts w:hint="eastAsia"/>
          <w:sz w:val="24"/>
        </w:rPr>
        <w:t>表示投入</w:t>
      </w:r>
      <w:r w:rsidRPr="0062610C">
        <w:rPr>
          <w:rFonts w:hint="eastAsia"/>
          <w:sz w:val="24"/>
        </w:rPr>
        <w:t>5</w:t>
      </w:r>
      <w:r w:rsidRPr="0062610C">
        <w:rPr>
          <w:rFonts w:hint="eastAsia"/>
          <w:sz w:val="24"/>
        </w:rPr>
        <w:t>角，</w:t>
      </w:r>
      <w:r w:rsidRPr="0062610C">
        <w:rPr>
          <w:rFonts w:hint="eastAsia"/>
          <w:sz w:val="24"/>
        </w:rPr>
        <w:t>In[1]</w:t>
      </w:r>
      <w:r w:rsidRPr="0062610C">
        <w:rPr>
          <w:rFonts w:hint="eastAsia"/>
          <w:sz w:val="24"/>
        </w:rPr>
        <w:t>表示投入</w:t>
      </w:r>
      <w:r w:rsidRPr="0062610C">
        <w:rPr>
          <w:rFonts w:hint="eastAsia"/>
          <w:sz w:val="24"/>
        </w:rPr>
        <w:t>1</w:t>
      </w:r>
      <w:r w:rsidRPr="0062610C">
        <w:rPr>
          <w:rFonts w:hint="eastAsia"/>
          <w:sz w:val="24"/>
        </w:rPr>
        <w:t>元，</w:t>
      </w:r>
      <w:r w:rsidRPr="0062610C">
        <w:rPr>
          <w:rFonts w:hint="eastAsia"/>
          <w:sz w:val="24"/>
        </w:rPr>
        <w:t>D_out</w:t>
      </w:r>
      <w:r w:rsidRPr="0062610C">
        <w:rPr>
          <w:rFonts w:hint="eastAsia"/>
          <w:sz w:val="24"/>
        </w:rPr>
        <w:t>表示是否提供货品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C</w:t>
      </w:r>
      <w:r>
        <w:rPr>
          <w:rFonts w:hint="eastAsia"/>
          <w:sz w:val="24"/>
        </w:rPr>
        <w:t>表示是否找零</w:t>
      </w:r>
      <w:r w:rsidRPr="0062610C">
        <w:rPr>
          <w:rFonts w:hint="eastAsia"/>
          <w:sz w:val="24"/>
        </w:rPr>
        <w:t>。用</w:t>
      </w:r>
      <w:r w:rsidRPr="0062610C">
        <w:rPr>
          <w:rFonts w:hint="eastAsia"/>
          <w:sz w:val="24"/>
        </w:rPr>
        <w:t>Moore</w:t>
      </w:r>
      <w:r w:rsidRPr="0062610C">
        <w:rPr>
          <w:rFonts w:hint="eastAsia"/>
          <w:sz w:val="24"/>
        </w:rPr>
        <w:t>型</w:t>
      </w:r>
      <w:r>
        <w:rPr>
          <w:rFonts w:hint="eastAsia"/>
          <w:sz w:val="24"/>
        </w:rPr>
        <w:t>状态机</w:t>
      </w:r>
      <w:r w:rsidRPr="0062610C">
        <w:rPr>
          <w:rFonts w:hint="eastAsia"/>
          <w:sz w:val="24"/>
        </w:rPr>
        <w:t>实现。</w:t>
      </w:r>
    </w:p>
    <w:p w14:paraId="75F00897" w14:textId="77777777" w:rsidR="00AC0A45" w:rsidRPr="00D56855" w:rsidRDefault="00AC0A45" w:rsidP="00AC0A45">
      <w:pPr>
        <w:ind w:firstLineChars="200" w:firstLine="480"/>
        <w:rPr>
          <w:sz w:val="24"/>
        </w:rPr>
      </w:pPr>
    </w:p>
    <w:p w14:paraId="14868756" w14:textId="77777777" w:rsidR="00AC0A45" w:rsidRDefault="00AC0A45" w:rsidP="00AC0A45">
      <w:pPr>
        <w:spacing w:line="264" w:lineRule="auto"/>
        <w:rPr>
          <w:b/>
          <w:sz w:val="24"/>
        </w:rPr>
      </w:pPr>
      <w:r w:rsidRPr="000D15C0">
        <w:rPr>
          <w:rFonts w:hint="eastAsia"/>
          <w:b/>
          <w:sz w:val="24"/>
        </w:rPr>
        <w:t>四、</w:t>
      </w:r>
      <w:r w:rsidRPr="00677DCF">
        <w:rPr>
          <w:rFonts w:hint="eastAsia"/>
          <w:b/>
          <w:sz w:val="24"/>
        </w:rPr>
        <w:t>实验步骤</w:t>
      </w:r>
    </w:p>
    <w:p w14:paraId="0802B919" w14:textId="77777777" w:rsidR="00AC0A45" w:rsidRDefault="00AC0A45" w:rsidP="00AC0A45">
      <w:pPr>
        <w:ind w:firstLineChars="200" w:firstLine="480"/>
        <w:rPr>
          <w:sz w:val="24"/>
        </w:rPr>
      </w:pPr>
      <w:r w:rsidRPr="00DA0009">
        <w:rPr>
          <w:rFonts w:hint="eastAsia"/>
          <w:sz w:val="24"/>
        </w:rPr>
        <w:t>1</w:t>
      </w:r>
      <w:r w:rsidRPr="00DA0009">
        <w:rPr>
          <w:rFonts w:hint="eastAsia"/>
          <w:sz w:val="24"/>
        </w:rPr>
        <w:t>、</w:t>
      </w:r>
      <w:r>
        <w:rPr>
          <w:rFonts w:hint="eastAsia"/>
          <w:sz w:val="24"/>
        </w:rPr>
        <w:t>打开实验九的工程文件（</w:t>
      </w:r>
      <w:r w:rsidRPr="004C5ECB">
        <w:rPr>
          <w:rFonts w:hint="eastAsia"/>
          <w:b/>
          <w:color w:val="0070C0"/>
          <w:sz w:val="24"/>
        </w:rPr>
        <w:t>J3121000001_</w:t>
      </w:r>
      <w:r>
        <w:rPr>
          <w:rFonts w:hint="eastAsia"/>
          <w:b/>
          <w:color w:val="0070C0"/>
          <w:sz w:val="24"/>
        </w:rPr>
        <w:t>SLC</w:t>
      </w:r>
      <w:r>
        <w:rPr>
          <w:rFonts w:hint="eastAsia"/>
          <w:sz w:val="24"/>
        </w:rPr>
        <w:t>）</w:t>
      </w:r>
    </w:p>
    <w:p w14:paraId="6B83B92A" w14:textId="77777777" w:rsidR="00AC0A45" w:rsidRDefault="00AC0A45" w:rsidP="00AC0A45">
      <w:pPr>
        <w:ind w:firstLine="48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、新建设计代码文件（文件名</w:t>
      </w:r>
      <w:r>
        <w:rPr>
          <w:rFonts w:hint="eastAsia"/>
          <w:b/>
          <w:color w:val="0070C0"/>
          <w:sz w:val="24"/>
        </w:rPr>
        <w:t>lxq</w:t>
      </w:r>
      <w:r w:rsidRPr="004C5ECB">
        <w:rPr>
          <w:rFonts w:hint="eastAsia"/>
          <w:b/>
          <w:color w:val="0070C0"/>
          <w:sz w:val="24"/>
        </w:rPr>
        <w:t>_</w:t>
      </w:r>
      <w:r>
        <w:rPr>
          <w:rFonts w:hint="eastAsia"/>
          <w:b/>
          <w:color w:val="0070C0"/>
          <w:sz w:val="24"/>
        </w:rPr>
        <w:t>FSM</w:t>
      </w:r>
      <w:r>
        <w:rPr>
          <w:rFonts w:hint="eastAsia"/>
          <w:sz w:val="24"/>
        </w:rPr>
        <w:t>）</w:t>
      </w:r>
    </w:p>
    <w:p w14:paraId="37636C3B" w14:textId="77777777" w:rsidR="00AC0A45" w:rsidRDefault="00AC0A45" w:rsidP="00AC0A45">
      <w:pPr>
        <w:ind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）设计序列检测电路功能模块（模块名</w:t>
      </w:r>
      <w:r>
        <w:rPr>
          <w:rFonts w:hint="eastAsia"/>
          <w:b/>
          <w:bCs/>
          <w:color w:val="0070C0"/>
          <w:sz w:val="24"/>
        </w:rPr>
        <w:t>lxq</w:t>
      </w:r>
      <w:r w:rsidRPr="008472F2">
        <w:rPr>
          <w:b/>
          <w:bCs/>
          <w:color w:val="0070C0"/>
          <w:sz w:val="24"/>
        </w:rPr>
        <w:t>_</w:t>
      </w:r>
      <w:r>
        <w:rPr>
          <w:rFonts w:hint="eastAsia"/>
          <w:b/>
          <w:bCs/>
          <w:color w:val="0070C0"/>
          <w:sz w:val="24"/>
        </w:rPr>
        <w:t>fsm</w:t>
      </w:r>
      <w:r w:rsidRPr="008472F2">
        <w:rPr>
          <w:b/>
          <w:bCs/>
          <w:color w:val="0070C0"/>
          <w:sz w:val="24"/>
        </w:rPr>
        <w:t>_</w:t>
      </w:r>
      <w:r>
        <w:rPr>
          <w:rFonts w:hint="eastAsia"/>
          <w:b/>
          <w:bCs/>
          <w:color w:val="0070C0"/>
          <w:sz w:val="24"/>
        </w:rPr>
        <w:t>xxx</w:t>
      </w:r>
      <w:r>
        <w:rPr>
          <w:rFonts w:hint="eastAsia"/>
          <w:sz w:val="24"/>
        </w:rPr>
        <w:t>）</w:t>
      </w:r>
    </w:p>
    <w:p w14:paraId="7C3BE387" w14:textId="77777777" w:rsidR="00AC0A45" w:rsidRDefault="00AC0A45" w:rsidP="00AC0A45">
      <w:pPr>
        <w:ind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）设计自动售货机控制电路模块（模块名</w:t>
      </w:r>
      <w:r>
        <w:rPr>
          <w:rFonts w:hint="eastAsia"/>
          <w:b/>
          <w:bCs/>
          <w:color w:val="0070C0"/>
          <w:sz w:val="24"/>
        </w:rPr>
        <w:t>lxq</w:t>
      </w:r>
      <w:r w:rsidRPr="00F01B02">
        <w:rPr>
          <w:b/>
          <w:bCs/>
          <w:color w:val="0070C0"/>
          <w:sz w:val="24"/>
        </w:rPr>
        <w:t>_VM</w:t>
      </w:r>
      <w:r>
        <w:rPr>
          <w:rFonts w:hint="eastAsia"/>
          <w:sz w:val="24"/>
        </w:rPr>
        <w:t>）</w:t>
      </w:r>
    </w:p>
    <w:p w14:paraId="2094B8EB" w14:textId="77777777" w:rsidR="00AC0A45" w:rsidRDefault="00AC0A45" w:rsidP="00AC0A45">
      <w:pPr>
        <w:ind w:firstLine="480"/>
        <w:rPr>
          <w:sz w:val="24"/>
        </w:rPr>
      </w:pPr>
      <w:r>
        <w:rPr>
          <w:sz w:val="24"/>
        </w:rPr>
        <w:t>3</w:t>
      </w:r>
      <w:r>
        <w:rPr>
          <w:rFonts w:hint="eastAsia"/>
          <w:sz w:val="24"/>
        </w:rPr>
        <w:t>、新建测试平台代码文件（文件名</w:t>
      </w:r>
      <w:r w:rsidRPr="007D1633">
        <w:rPr>
          <w:rFonts w:hint="eastAsia"/>
          <w:b/>
          <w:color w:val="0070C0"/>
          <w:sz w:val="24"/>
        </w:rPr>
        <w:t>test_</w:t>
      </w:r>
      <w:r>
        <w:rPr>
          <w:rFonts w:hint="eastAsia"/>
          <w:b/>
          <w:color w:val="0070C0"/>
          <w:sz w:val="24"/>
        </w:rPr>
        <w:t>FSM</w:t>
      </w:r>
      <w:r>
        <w:rPr>
          <w:rFonts w:hint="eastAsia"/>
          <w:sz w:val="24"/>
        </w:rPr>
        <w:t>）</w:t>
      </w:r>
    </w:p>
    <w:p w14:paraId="0486C10D" w14:textId="77777777" w:rsidR="00AC0A45" w:rsidRDefault="00AC0A45" w:rsidP="00AC0A45">
      <w:pPr>
        <w:ind w:firstLine="480"/>
        <w:rPr>
          <w:sz w:val="24"/>
        </w:rPr>
      </w:pPr>
      <w:r>
        <w:rPr>
          <w:rFonts w:hint="eastAsia"/>
          <w:sz w:val="24"/>
        </w:rPr>
        <w:lastRenderedPageBreak/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）设计序列检测电路测试平台模块（模块名</w:t>
      </w:r>
      <w:r w:rsidRPr="00592A62">
        <w:rPr>
          <w:rFonts w:hint="eastAsia"/>
          <w:b/>
          <w:bCs/>
          <w:color w:val="0070C0"/>
          <w:sz w:val="24"/>
        </w:rPr>
        <w:t>test_</w:t>
      </w:r>
      <w:r>
        <w:rPr>
          <w:rFonts w:hint="eastAsia"/>
          <w:b/>
          <w:bCs/>
          <w:color w:val="0070C0"/>
          <w:sz w:val="24"/>
        </w:rPr>
        <w:t>lxq</w:t>
      </w:r>
      <w:r w:rsidRPr="008472F2">
        <w:rPr>
          <w:b/>
          <w:bCs/>
          <w:color w:val="0070C0"/>
          <w:sz w:val="24"/>
        </w:rPr>
        <w:t>_</w:t>
      </w:r>
      <w:r>
        <w:rPr>
          <w:rFonts w:hint="eastAsia"/>
          <w:b/>
          <w:bCs/>
          <w:color w:val="0070C0"/>
          <w:sz w:val="24"/>
        </w:rPr>
        <w:t>fsm</w:t>
      </w:r>
      <w:r w:rsidRPr="008472F2">
        <w:rPr>
          <w:b/>
          <w:bCs/>
          <w:color w:val="0070C0"/>
          <w:sz w:val="24"/>
        </w:rPr>
        <w:t>_</w:t>
      </w:r>
      <w:r>
        <w:rPr>
          <w:rFonts w:hint="eastAsia"/>
          <w:b/>
          <w:bCs/>
          <w:color w:val="0070C0"/>
          <w:sz w:val="24"/>
        </w:rPr>
        <w:t>xxx</w:t>
      </w:r>
      <w:r>
        <w:rPr>
          <w:rFonts w:hint="eastAsia"/>
          <w:sz w:val="24"/>
        </w:rPr>
        <w:t>）</w:t>
      </w:r>
    </w:p>
    <w:p w14:paraId="40A8D39C" w14:textId="77777777" w:rsidR="00AC0A45" w:rsidRDefault="00AC0A45" w:rsidP="00AC0A45">
      <w:pPr>
        <w:ind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）设计自动售货机控制电路测试平台模块（模块名</w:t>
      </w:r>
      <w:r>
        <w:rPr>
          <w:rFonts w:hint="eastAsia"/>
          <w:b/>
          <w:bCs/>
          <w:color w:val="0070C0"/>
          <w:sz w:val="24"/>
        </w:rPr>
        <w:t>lxq</w:t>
      </w:r>
      <w:r w:rsidRPr="00F01B02">
        <w:rPr>
          <w:b/>
          <w:bCs/>
          <w:color w:val="0070C0"/>
          <w:sz w:val="24"/>
        </w:rPr>
        <w:t>_VM</w:t>
      </w:r>
      <w:r>
        <w:rPr>
          <w:rFonts w:hint="eastAsia"/>
          <w:sz w:val="24"/>
        </w:rPr>
        <w:t>）</w:t>
      </w:r>
    </w:p>
    <w:p w14:paraId="27CAD0E1" w14:textId="77777777" w:rsidR="00AC0A45" w:rsidRDefault="00AC0A45" w:rsidP="00AC0A45">
      <w:pPr>
        <w:ind w:firstLine="480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、对上述两个电路分别进行功能仿真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综合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综合后仿真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布局布线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布局布线后仿真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烧录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烧录后测试。</w:t>
      </w:r>
    </w:p>
    <w:p w14:paraId="2ABC0CF9" w14:textId="77777777" w:rsidR="00AC0A45" w:rsidRPr="00F01B02" w:rsidRDefault="00AC0A45" w:rsidP="00AC0A45">
      <w:pPr>
        <w:spacing w:line="264" w:lineRule="auto"/>
        <w:rPr>
          <w:b/>
          <w:sz w:val="24"/>
        </w:rPr>
      </w:pPr>
    </w:p>
    <w:p w14:paraId="0B4A8001" w14:textId="77777777" w:rsidR="00AC0A45" w:rsidRPr="000D15C0" w:rsidRDefault="00AC0A45" w:rsidP="00AC0A45"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五、</w:t>
      </w:r>
      <w:r w:rsidRPr="000D15C0">
        <w:rPr>
          <w:rFonts w:hint="eastAsia"/>
          <w:b/>
          <w:sz w:val="24"/>
        </w:rPr>
        <w:t>实验结果和数据处理</w:t>
      </w:r>
    </w:p>
    <w:p w14:paraId="441D6E25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、状态机</w:t>
      </w:r>
      <w:r w:rsidRPr="0062610C">
        <w:rPr>
          <w:rFonts w:hint="eastAsia"/>
          <w:sz w:val="24"/>
        </w:rPr>
        <w:t>实验</w:t>
      </w:r>
      <w:r w:rsidRPr="0062610C">
        <w:rPr>
          <w:rFonts w:hint="eastAsia"/>
          <w:sz w:val="24"/>
        </w:rPr>
        <w:t>1</w:t>
      </w:r>
      <w:r>
        <w:rPr>
          <w:rFonts w:hint="eastAsia"/>
          <w:sz w:val="24"/>
        </w:rPr>
        <w:t>记录以下内容。</w:t>
      </w:r>
    </w:p>
    <w:p w14:paraId="38175BBB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）状态图</w:t>
      </w:r>
      <w:r>
        <w:rPr>
          <w:rFonts w:hint="eastAsia"/>
          <w:szCs w:val="21"/>
        </w:rPr>
        <w:t>（检测</w:t>
      </w:r>
      <w:r>
        <w:rPr>
          <w:rFonts w:hint="eastAsia"/>
          <w:szCs w:val="21"/>
        </w:rPr>
        <w:t>XXX</w:t>
      </w:r>
      <w:r>
        <w:rPr>
          <w:rFonts w:hint="eastAsia"/>
          <w:szCs w:val="21"/>
        </w:rPr>
        <w:t>序列）</w:t>
      </w:r>
    </w:p>
    <w:p w14:paraId="7326EA0D" w14:textId="3562913F" w:rsidR="00AC0A45" w:rsidRDefault="0038134A" w:rsidP="00AC0A45">
      <w:pPr>
        <w:ind w:firstLineChars="200" w:firstLine="420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5DB6F0E6" wp14:editId="2AC976D2">
            <wp:extent cx="4795360" cy="2708030"/>
            <wp:effectExtent l="0" t="0" r="5715" b="0"/>
            <wp:docPr id="57356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688" cy="271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DBC0" w14:textId="77777777" w:rsidR="00AC0A45" w:rsidRDefault="00AC0A45" w:rsidP="00AC0A45">
      <w:pPr>
        <w:ind w:firstLineChars="200" w:firstLine="480"/>
        <w:rPr>
          <w:sz w:val="24"/>
        </w:rPr>
      </w:pPr>
    </w:p>
    <w:p w14:paraId="5E14254C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）代码</w:t>
      </w:r>
    </w:p>
    <w:p w14:paraId="45E7B890" w14:textId="77777777" w:rsidR="00AC0A45" w:rsidRPr="0048436D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</w:t>
      </w:r>
      <w:r>
        <w:rPr>
          <w:rFonts w:hint="eastAsia"/>
          <w:szCs w:val="21"/>
        </w:rPr>
        <w:t>序列检测电路（检测</w:t>
      </w:r>
      <w:r>
        <w:rPr>
          <w:rFonts w:hint="eastAsia"/>
          <w:szCs w:val="21"/>
        </w:rPr>
        <w:t>XXX</w:t>
      </w:r>
      <w:r>
        <w:rPr>
          <w:rFonts w:hint="eastAsia"/>
          <w:szCs w:val="21"/>
        </w:rPr>
        <w:t>序列）</w:t>
      </w:r>
      <w:r w:rsidRPr="0048436D">
        <w:rPr>
          <w:rFonts w:hint="eastAsia"/>
          <w:szCs w:val="21"/>
        </w:rPr>
        <w:t>代码</w:t>
      </w:r>
    </w:p>
    <w:p w14:paraId="65A051FD" w14:textId="0DD5E1B4" w:rsidR="00AC0A45" w:rsidRPr="00293651" w:rsidRDefault="0038134A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8134A">
        <w:rPr>
          <w:noProof/>
          <w:szCs w:val="21"/>
        </w:rPr>
        <w:lastRenderedPageBreak/>
        <w:drawing>
          <wp:inline distT="0" distB="0" distL="0" distR="0" wp14:anchorId="61407089" wp14:editId="3456295F">
            <wp:extent cx="5759450" cy="4941570"/>
            <wp:effectExtent l="0" t="0" r="0" b="0"/>
            <wp:docPr id="1620301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105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4368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E04C739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85B9266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C0C31D7" w14:textId="77777777" w:rsidR="00AC0A45" w:rsidRPr="00293651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</w:t>
      </w:r>
      <w:r>
        <w:rPr>
          <w:rFonts w:hint="eastAsia"/>
          <w:szCs w:val="21"/>
        </w:rPr>
        <w:t>序列检测电路（检测</w:t>
      </w:r>
      <w:r>
        <w:rPr>
          <w:rFonts w:hint="eastAsia"/>
          <w:szCs w:val="21"/>
        </w:rPr>
        <w:t>XXX</w:t>
      </w:r>
      <w:r>
        <w:rPr>
          <w:rFonts w:hint="eastAsia"/>
          <w:szCs w:val="21"/>
        </w:rPr>
        <w:t>序列）测试平台</w:t>
      </w:r>
      <w:r w:rsidRPr="0048436D">
        <w:rPr>
          <w:rFonts w:hint="eastAsia"/>
          <w:szCs w:val="21"/>
        </w:rPr>
        <w:t>代码</w:t>
      </w:r>
    </w:p>
    <w:p w14:paraId="6AE0D653" w14:textId="2BCEE43E" w:rsidR="00AC0A45" w:rsidRDefault="0038134A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38134A">
        <w:rPr>
          <w:noProof/>
          <w:szCs w:val="21"/>
        </w:rPr>
        <w:lastRenderedPageBreak/>
        <w:drawing>
          <wp:inline distT="0" distB="0" distL="0" distR="0" wp14:anchorId="3B16D9DE" wp14:editId="76B0EE17">
            <wp:extent cx="4363059" cy="5782482"/>
            <wp:effectExtent l="0" t="0" r="0" b="8890"/>
            <wp:docPr id="105477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7091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2A75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BE8B188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8EF7EE1" w14:textId="77777777" w:rsidR="00AC0A45" w:rsidRPr="00293651" w:rsidRDefault="00AC0A45" w:rsidP="00AC0A45">
      <w:pPr>
        <w:ind w:firstLineChars="200" w:firstLine="480"/>
        <w:rPr>
          <w:sz w:val="24"/>
        </w:rPr>
      </w:pPr>
    </w:p>
    <w:p w14:paraId="56E35AB9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3</w:t>
      </w:r>
      <w:r>
        <w:rPr>
          <w:rFonts w:hint="eastAsia"/>
          <w:sz w:val="24"/>
        </w:rPr>
        <w:t>）功能仿真波形图</w:t>
      </w:r>
    </w:p>
    <w:p w14:paraId="6B1C5501" w14:textId="179908A2" w:rsidR="00AC0A45" w:rsidRDefault="0038134A" w:rsidP="00AC0A45">
      <w:pPr>
        <w:ind w:firstLineChars="200" w:firstLine="480"/>
        <w:rPr>
          <w:sz w:val="24"/>
        </w:rPr>
      </w:pPr>
      <w:r w:rsidRPr="0038134A">
        <w:rPr>
          <w:noProof/>
          <w:sz w:val="24"/>
        </w:rPr>
        <w:drawing>
          <wp:inline distT="0" distB="0" distL="0" distR="0" wp14:anchorId="64ECFFEC" wp14:editId="21C068F7">
            <wp:extent cx="5759450" cy="664845"/>
            <wp:effectExtent l="0" t="0" r="0" b="1905"/>
            <wp:docPr id="1506993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9379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F37C" w14:textId="77777777" w:rsidR="00AC0A45" w:rsidRDefault="00AC0A45" w:rsidP="00AC0A45">
      <w:pPr>
        <w:ind w:firstLineChars="200" w:firstLine="480"/>
        <w:rPr>
          <w:sz w:val="24"/>
        </w:rPr>
      </w:pPr>
    </w:p>
    <w:p w14:paraId="4E8ABA15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4</w:t>
      </w:r>
      <w:r>
        <w:rPr>
          <w:rFonts w:hint="eastAsia"/>
          <w:sz w:val="24"/>
        </w:rPr>
        <w:t>）综合结果</w:t>
      </w:r>
      <w:r>
        <w:rPr>
          <w:rFonts w:hint="eastAsia"/>
          <w:sz w:val="24"/>
        </w:rPr>
        <w:t>RTL</w:t>
      </w:r>
      <w:r>
        <w:rPr>
          <w:rFonts w:hint="eastAsia"/>
          <w:sz w:val="24"/>
        </w:rPr>
        <w:t>图</w:t>
      </w:r>
    </w:p>
    <w:p w14:paraId="3B118FE5" w14:textId="65A9B67F" w:rsidR="00AC0A45" w:rsidRDefault="0038134A" w:rsidP="00AC0A45">
      <w:pPr>
        <w:ind w:firstLineChars="200" w:firstLine="480"/>
        <w:rPr>
          <w:sz w:val="24"/>
        </w:rPr>
      </w:pPr>
      <w:r w:rsidRPr="0038134A">
        <w:rPr>
          <w:noProof/>
          <w:sz w:val="24"/>
        </w:rPr>
        <w:lastRenderedPageBreak/>
        <w:drawing>
          <wp:inline distT="0" distB="0" distL="0" distR="0" wp14:anchorId="3ACB06B8" wp14:editId="492618A5">
            <wp:extent cx="5759450" cy="2038350"/>
            <wp:effectExtent l="0" t="0" r="0" b="0"/>
            <wp:docPr id="742772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7202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1CFC" w14:textId="77777777" w:rsidR="00AC0A45" w:rsidRDefault="00AC0A45" w:rsidP="00AC0A45">
      <w:pPr>
        <w:ind w:firstLineChars="200" w:firstLine="480"/>
        <w:rPr>
          <w:sz w:val="24"/>
        </w:rPr>
      </w:pPr>
    </w:p>
    <w:p w14:paraId="03C6AC65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5</w:t>
      </w:r>
      <w:r>
        <w:rPr>
          <w:rFonts w:hint="eastAsia"/>
          <w:sz w:val="24"/>
        </w:rPr>
        <w:t>）引脚分配</w:t>
      </w:r>
      <w:r>
        <w:rPr>
          <w:rFonts w:hint="eastAsia"/>
          <w:sz w:val="24"/>
        </w:rPr>
        <w:t>I/O Attribute Editor</w:t>
      </w:r>
      <w:r>
        <w:rPr>
          <w:rFonts w:hint="eastAsia"/>
          <w:sz w:val="24"/>
        </w:rPr>
        <w:t>截图</w:t>
      </w:r>
    </w:p>
    <w:p w14:paraId="77D03EAF" w14:textId="619B9008" w:rsidR="00AC0A45" w:rsidRDefault="00D557D9" w:rsidP="00AC0A45">
      <w:pPr>
        <w:ind w:firstLineChars="200" w:firstLine="480"/>
        <w:rPr>
          <w:sz w:val="24"/>
        </w:rPr>
      </w:pPr>
      <w:r w:rsidRPr="00D557D9">
        <w:rPr>
          <w:noProof/>
          <w:sz w:val="24"/>
        </w:rPr>
        <w:drawing>
          <wp:inline distT="0" distB="0" distL="0" distR="0" wp14:anchorId="27F17B78" wp14:editId="02CD873C">
            <wp:extent cx="5759450" cy="1819275"/>
            <wp:effectExtent l="0" t="0" r="0" b="9525"/>
            <wp:docPr id="145778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897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AEEC" w14:textId="77777777" w:rsidR="00AC0A45" w:rsidRDefault="00AC0A45" w:rsidP="00AC0A45">
      <w:pPr>
        <w:ind w:firstLineChars="200" w:firstLine="480"/>
        <w:rPr>
          <w:sz w:val="24"/>
        </w:rPr>
      </w:pPr>
    </w:p>
    <w:p w14:paraId="5AA04436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6</w:t>
      </w:r>
      <w:r>
        <w:rPr>
          <w:rFonts w:hint="eastAsia"/>
          <w:sz w:val="24"/>
        </w:rPr>
        <w:t>）布局布线后仿真波形</w:t>
      </w:r>
    </w:p>
    <w:p w14:paraId="5165B976" w14:textId="6186EF45" w:rsidR="00AC0A45" w:rsidRDefault="00D557D9" w:rsidP="00AC0A45">
      <w:pPr>
        <w:ind w:firstLineChars="200" w:firstLine="480"/>
        <w:rPr>
          <w:sz w:val="24"/>
        </w:rPr>
      </w:pPr>
      <w:r w:rsidRPr="00D557D9">
        <w:rPr>
          <w:noProof/>
          <w:sz w:val="24"/>
        </w:rPr>
        <w:drawing>
          <wp:inline distT="0" distB="0" distL="0" distR="0" wp14:anchorId="109624F4" wp14:editId="07820850">
            <wp:extent cx="5759450" cy="445135"/>
            <wp:effectExtent l="0" t="0" r="0" b="0"/>
            <wp:docPr id="677948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48342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C8A5" w14:textId="77777777" w:rsidR="00AC0A45" w:rsidRDefault="00AC0A45" w:rsidP="00AC0A45">
      <w:pPr>
        <w:ind w:firstLineChars="200" w:firstLine="480"/>
        <w:rPr>
          <w:sz w:val="24"/>
        </w:rPr>
      </w:pPr>
    </w:p>
    <w:p w14:paraId="0886478C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完成后烧录给老师检查。</w:t>
      </w:r>
    </w:p>
    <w:p w14:paraId="22738507" w14:textId="77777777" w:rsidR="00AC0A45" w:rsidRDefault="00AC0A45" w:rsidP="00AC0A45"/>
    <w:p w14:paraId="44C315BD" w14:textId="77777777" w:rsidR="00AC0A45" w:rsidRDefault="00AC0A45" w:rsidP="00AC0A45">
      <w:pPr>
        <w:ind w:firstLineChars="200" w:firstLine="48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、状态机</w:t>
      </w:r>
      <w:r w:rsidRPr="0062610C">
        <w:rPr>
          <w:rFonts w:hint="eastAsia"/>
          <w:sz w:val="24"/>
        </w:rPr>
        <w:t>实验</w:t>
      </w:r>
      <w:r>
        <w:rPr>
          <w:sz w:val="24"/>
        </w:rPr>
        <w:t>2</w:t>
      </w:r>
      <w:r>
        <w:rPr>
          <w:rFonts w:hint="eastAsia"/>
          <w:sz w:val="24"/>
        </w:rPr>
        <w:t>记录以下内容。</w:t>
      </w:r>
    </w:p>
    <w:p w14:paraId="0B25D658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）状态图（</w:t>
      </w:r>
      <w:r w:rsidRPr="0062610C">
        <w:rPr>
          <w:rFonts w:hint="eastAsia"/>
          <w:sz w:val="24"/>
        </w:rPr>
        <w:t>自动售货机</w:t>
      </w:r>
      <w:r>
        <w:rPr>
          <w:rFonts w:hint="eastAsia"/>
          <w:sz w:val="24"/>
        </w:rPr>
        <w:t>控制电路）</w:t>
      </w:r>
    </w:p>
    <w:p w14:paraId="459CA9E9" w14:textId="57FE226E" w:rsidR="00AC0A45" w:rsidRDefault="00D557D9" w:rsidP="00AC0A45">
      <w:pPr>
        <w:ind w:firstLineChars="200" w:firstLine="420"/>
        <w:rPr>
          <w:sz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4342150C" wp14:editId="63CE6954">
            <wp:extent cx="4706816" cy="4252222"/>
            <wp:effectExtent l="0" t="0" r="0" b="0"/>
            <wp:docPr id="11775126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553" cy="425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F3579" w14:textId="77777777" w:rsidR="00AC0A45" w:rsidRDefault="00AC0A45" w:rsidP="00AC0A45">
      <w:pPr>
        <w:ind w:firstLineChars="200" w:firstLine="480"/>
        <w:rPr>
          <w:sz w:val="24"/>
        </w:rPr>
      </w:pPr>
    </w:p>
    <w:p w14:paraId="7C233706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）代码</w:t>
      </w:r>
    </w:p>
    <w:p w14:paraId="6E02D9BD" w14:textId="77777777" w:rsidR="00AC0A45" w:rsidRPr="0048436D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</w:t>
      </w:r>
      <w:r>
        <w:rPr>
          <w:rFonts w:hint="eastAsia"/>
          <w:szCs w:val="21"/>
        </w:rPr>
        <w:t>自动售货机电路</w:t>
      </w:r>
      <w:r w:rsidRPr="0048436D">
        <w:rPr>
          <w:rFonts w:hint="eastAsia"/>
          <w:szCs w:val="21"/>
        </w:rPr>
        <w:t>代码</w:t>
      </w:r>
    </w:p>
    <w:p w14:paraId="7E680B89" w14:textId="09159068" w:rsidR="00AC0A45" w:rsidRPr="00293651" w:rsidRDefault="00D557D9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557D9">
        <w:rPr>
          <w:noProof/>
          <w:szCs w:val="21"/>
        </w:rPr>
        <w:lastRenderedPageBreak/>
        <w:drawing>
          <wp:inline distT="0" distB="0" distL="0" distR="0" wp14:anchorId="1B51AC71" wp14:editId="67923727">
            <wp:extent cx="5759450" cy="4523740"/>
            <wp:effectExtent l="0" t="0" r="0" b="0"/>
            <wp:docPr id="1070954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5412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8BEA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5F787AB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741C881B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59E5D9C" w14:textId="77777777" w:rsidR="00AC0A45" w:rsidRPr="00293651" w:rsidRDefault="00AC0A45" w:rsidP="00AC0A45">
      <w:pPr>
        <w:ind w:firstLineChars="200" w:firstLine="420"/>
        <w:rPr>
          <w:szCs w:val="21"/>
        </w:rPr>
      </w:pPr>
      <w:r w:rsidRPr="0048436D">
        <w:rPr>
          <w:rFonts w:hint="eastAsia"/>
          <w:szCs w:val="21"/>
        </w:rPr>
        <w:t>//</w:t>
      </w:r>
      <w:r>
        <w:rPr>
          <w:rFonts w:hint="eastAsia"/>
          <w:szCs w:val="21"/>
        </w:rPr>
        <w:t>自动售货机电路测试平台</w:t>
      </w:r>
      <w:r w:rsidRPr="0048436D">
        <w:rPr>
          <w:rFonts w:hint="eastAsia"/>
          <w:szCs w:val="21"/>
        </w:rPr>
        <w:t>代码</w:t>
      </w:r>
    </w:p>
    <w:p w14:paraId="2779EF6F" w14:textId="2ABF7013" w:rsidR="00AC0A45" w:rsidRDefault="00D557D9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D557D9">
        <w:rPr>
          <w:noProof/>
          <w:szCs w:val="21"/>
        </w:rPr>
        <w:lastRenderedPageBreak/>
        <w:drawing>
          <wp:inline distT="0" distB="0" distL="0" distR="0" wp14:anchorId="0D3B4CCA" wp14:editId="37F35352">
            <wp:extent cx="5759450" cy="5081270"/>
            <wp:effectExtent l="0" t="0" r="0" b="5080"/>
            <wp:docPr id="1669022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2288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2CED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53F2B09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362AED2" w14:textId="77777777" w:rsidR="00AC0A45" w:rsidRPr="00293651" w:rsidRDefault="00AC0A45" w:rsidP="00AC0A45">
      <w:pPr>
        <w:ind w:firstLineChars="200" w:firstLine="480"/>
        <w:rPr>
          <w:sz w:val="24"/>
        </w:rPr>
      </w:pPr>
    </w:p>
    <w:p w14:paraId="7BD96AC1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3</w:t>
      </w:r>
      <w:r>
        <w:rPr>
          <w:rFonts w:hint="eastAsia"/>
          <w:sz w:val="24"/>
        </w:rPr>
        <w:t>）功能仿真波形图</w:t>
      </w:r>
    </w:p>
    <w:p w14:paraId="5EE15E5B" w14:textId="00AC4808" w:rsidR="00AC0A45" w:rsidRDefault="00CA4D55" w:rsidP="00AC0A45">
      <w:pPr>
        <w:ind w:firstLineChars="200" w:firstLine="480"/>
        <w:rPr>
          <w:sz w:val="24"/>
        </w:rPr>
      </w:pPr>
      <w:r w:rsidRPr="00CA4D55">
        <w:rPr>
          <w:noProof/>
          <w:sz w:val="24"/>
        </w:rPr>
        <w:drawing>
          <wp:inline distT="0" distB="0" distL="0" distR="0" wp14:anchorId="6C540337" wp14:editId="544F45FD">
            <wp:extent cx="5759450" cy="507365"/>
            <wp:effectExtent l="0" t="0" r="0" b="6985"/>
            <wp:docPr id="188506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6787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A6CC" w14:textId="77777777" w:rsidR="00AC0A45" w:rsidRDefault="00AC0A45" w:rsidP="00AC0A45">
      <w:pPr>
        <w:ind w:firstLineChars="200" w:firstLine="480"/>
        <w:rPr>
          <w:sz w:val="24"/>
        </w:rPr>
      </w:pPr>
    </w:p>
    <w:p w14:paraId="66249C80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4</w:t>
      </w:r>
      <w:r>
        <w:rPr>
          <w:rFonts w:hint="eastAsia"/>
          <w:sz w:val="24"/>
        </w:rPr>
        <w:t>）综合结果</w:t>
      </w:r>
      <w:r>
        <w:rPr>
          <w:rFonts w:hint="eastAsia"/>
          <w:sz w:val="24"/>
        </w:rPr>
        <w:t>RTL</w:t>
      </w:r>
      <w:r>
        <w:rPr>
          <w:rFonts w:hint="eastAsia"/>
          <w:sz w:val="24"/>
        </w:rPr>
        <w:t>图</w:t>
      </w:r>
    </w:p>
    <w:p w14:paraId="2594C3C7" w14:textId="08E386DC" w:rsidR="00AC0A45" w:rsidRDefault="00CA4D55" w:rsidP="00AC0A45">
      <w:pPr>
        <w:ind w:firstLineChars="200" w:firstLine="480"/>
        <w:rPr>
          <w:sz w:val="24"/>
        </w:rPr>
      </w:pPr>
      <w:r w:rsidRPr="00CA4D55">
        <w:rPr>
          <w:noProof/>
          <w:sz w:val="24"/>
        </w:rPr>
        <w:lastRenderedPageBreak/>
        <w:drawing>
          <wp:inline distT="0" distB="0" distL="0" distR="0" wp14:anchorId="1BB96384" wp14:editId="7CDBE8CD">
            <wp:extent cx="5759450" cy="3243580"/>
            <wp:effectExtent l="0" t="0" r="0" b="0"/>
            <wp:docPr id="44148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80562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64A3" w14:textId="77777777" w:rsidR="00AC0A45" w:rsidRDefault="00AC0A45" w:rsidP="00AC0A45">
      <w:pPr>
        <w:ind w:firstLineChars="200" w:firstLine="480"/>
        <w:rPr>
          <w:sz w:val="24"/>
        </w:rPr>
      </w:pPr>
    </w:p>
    <w:p w14:paraId="1D4C95A9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5</w:t>
      </w:r>
      <w:r>
        <w:rPr>
          <w:rFonts w:hint="eastAsia"/>
          <w:sz w:val="24"/>
        </w:rPr>
        <w:t>）引脚分配</w:t>
      </w:r>
      <w:r>
        <w:rPr>
          <w:rFonts w:hint="eastAsia"/>
          <w:sz w:val="24"/>
        </w:rPr>
        <w:t>I/O Attribute Editor</w:t>
      </w:r>
      <w:r>
        <w:rPr>
          <w:rFonts w:hint="eastAsia"/>
          <w:sz w:val="24"/>
        </w:rPr>
        <w:t>截图</w:t>
      </w:r>
    </w:p>
    <w:p w14:paraId="1E164312" w14:textId="2FB2745D" w:rsidR="00AC0A45" w:rsidRDefault="00CA4D55" w:rsidP="00AC0A45">
      <w:pPr>
        <w:ind w:firstLineChars="200" w:firstLine="480"/>
        <w:rPr>
          <w:sz w:val="24"/>
        </w:rPr>
      </w:pPr>
      <w:r w:rsidRPr="00CA4D55">
        <w:rPr>
          <w:noProof/>
          <w:sz w:val="24"/>
        </w:rPr>
        <w:drawing>
          <wp:inline distT="0" distB="0" distL="0" distR="0" wp14:anchorId="6C26E6A7" wp14:editId="6CCD7408">
            <wp:extent cx="5759450" cy="1286510"/>
            <wp:effectExtent l="0" t="0" r="0" b="8890"/>
            <wp:docPr id="833186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8633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D8BD" w14:textId="77777777" w:rsidR="00AC0A45" w:rsidRDefault="00AC0A45" w:rsidP="00AC0A45">
      <w:pPr>
        <w:ind w:firstLineChars="200" w:firstLine="480"/>
        <w:rPr>
          <w:sz w:val="24"/>
        </w:rPr>
      </w:pPr>
    </w:p>
    <w:p w14:paraId="48E2A446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6</w:t>
      </w:r>
      <w:r>
        <w:rPr>
          <w:rFonts w:hint="eastAsia"/>
          <w:sz w:val="24"/>
        </w:rPr>
        <w:t>）布局布线后仿真波形</w:t>
      </w:r>
    </w:p>
    <w:p w14:paraId="39C4F48F" w14:textId="185A108B" w:rsidR="00AC0A45" w:rsidRDefault="00CA4D55" w:rsidP="00AC0A45">
      <w:pPr>
        <w:ind w:firstLineChars="200" w:firstLine="480"/>
        <w:rPr>
          <w:sz w:val="24"/>
        </w:rPr>
      </w:pPr>
      <w:r w:rsidRPr="00CA4D55">
        <w:rPr>
          <w:noProof/>
          <w:sz w:val="24"/>
        </w:rPr>
        <w:drawing>
          <wp:inline distT="0" distB="0" distL="0" distR="0" wp14:anchorId="523960F6" wp14:editId="7B83E921">
            <wp:extent cx="5759450" cy="683260"/>
            <wp:effectExtent l="0" t="0" r="0" b="2540"/>
            <wp:docPr id="173827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754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F7B3" w14:textId="77777777" w:rsidR="00AC0A45" w:rsidRDefault="00AC0A45" w:rsidP="00AC0A45">
      <w:pPr>
        <w:ind w:firstLineChars="200" w:firstLine="480"/>
        <w:rPr>
          <w:sz w:val="24"/>
        </w:rPr>
      </w:pPr>
    </w:p>
    <w:p w14:paraId="5EB9817E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完成后烧录给老师检查。</w:t>
      </w:r>
    </w:p>
    <w:p w14:paraId="0DA99518" w14:textId="77777777" w:rsidR="00AC0A45" w:rsidRDefault="00AC0A45" w:rsidP="00AC0A45">
      <w:r>
        <w:br w:type="page"/>
      </w:r>
    </w:p>
    <w:p w14:paraId="3DC976C9" w14:textId="77777777" w:rsidR="00AC0A45" w:rsidRPr="009759FB" w:rsidRDefault="00AC0A45" w:rsidP="00AC0A45">
      <w:pPr>
        <w:pStyle w:val="1"/>
      </w:pPr>
      <w:r w:rsidRPr="009759FB">
        <w:rPr>
          <w:rFonts w:hint="eastAsia"/>
        </w:rPr>
        <w:lastRenderedPageBreak/>
        <w:t>实验</w:t>
      </w:r>
      <w:r>
        <w:rPr>
          <w:rFonts w:hint="eastAsia"/>
        </w:rPr>
        <w:t>十一</w:t>
      </w:r>
      <w:r w:rsidRPr="00F631F7">
        <w:rPr>
          <w:rFonts w:hint="eastAsia"/>
        </w:rPr>
        <w:t>基于</w:t>
      </w:r>
      <w:r>
        <w:t>EDA</w:t>
      </w:r>
      <w:r>
        <w:rPr>
          <w:rFonts w:hint="eastAsia"/>
        </w:rPr>
        <w:t>工具</w:t>
      </w:r>
      <w:r w:rsidRPr="00F631F7">
        <w:rPr>
          <w:rFonts w:hint="eastAsia"/>
        </w:rPr>
        <w:t>的数字逻辑实验——</w:t>
      </w:r>
      <w:r>
        <w:rPr>
          <w:rFonts w:hint="eastAsia"/>
        </w:rPr>
        <w:t>时序逻辑电路综合实验</w:t>
      </w:r>
      <w:r w:rsidRPr="006C0DEB">
        <w:rPr>
          <w:rFonts w:hint="eastAsia"/>
        </w:rPr>
        <w:t>（</w:t>
      </w:r>
      <w:r>
        <w:t>3</w:t>
      </w:r>
      <w:r w:rsidRPr="006C0DEB">
        <w:rPr>
          <w:rFonts w:hint="eastAsia"/>
        </w:rPr>
        <w:t>学时）</w:t>
      </w:r>
    </w:p>
    <w:p w14:paraId="74DED847" w14:textId="77777777" w:rsidR="00AC0A45" w:rsidRPr="009759FB" w:rsidRDefault="00AC0A45" w:rsidP="00AC0A4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03689D">
        <w:rPr>
          <w:rFonts w:ascii="华文仿宋" w:eastAsia="华文仿宋" w:hAnsi="华文仿宋" w:hint="eastAsia"/>
          <w:sz w:val="28"/>
        </w:rPr>
        <w:t>1</w:t>
      </w:r>
      <w:r>
        <w:rPr>
          <w:rFonts w:ascii="华文仿宋" w:eastAsia="华文仿宋" w:hAnsi="华文仿宋" w:hint="eastAsia"/>
          <w:sz w:val="28"/>
        </w:rPr>
        <w:t>-</w:t>
      </w:r>
      <w:r>
        <w:rPr>
          <w:rFonts w:ascii="华文仿宋" w:eastAsia="华文仿宋" w:hAnsi="华文仿宋"/>
          <w:sz w:val="28"/>
        </w:rPr>
        <w:t>3</w:t>
      </w:r>
      <w:r w:rsidRPr="0003689D">
        <w:rPr>
          <w:rFonts w:ascii="华文仿宋" w:eastAsia="华文仿宋" w:hAnsi="华文仿宋" w:hint="eastAsia"/>
          <w:sz w:val="28"/>
        </w:rPr>
        <w:t xml:space="preserve">. </w:t>
      </w:r>
      <w:r w:rsidRPr="00FE1EDA">
        <w:rPr>
          <w:rFonts w:ascii="华文仿宋" w:eastAsia="华文仿宋" w:hAnsi="华文仿宋" w:hint="eastAsia"/>
          <w:sz w:val="28"/>
        </w:rPr>
        <w:t>现代</w:t>
      </w:r>
      <w:r>
        <w:rPr>
          <w:rFonts w:ascii="华文仿宋" w:eastAsia="华文仿宋" w:hAnsi="华文仿宋" w:hint="eastAsia"/>
          <w:sz w:val="28"/>
        </w:rPr>
        <w:t>时序</w:t>
      </w:r>
      <w:r w:rsidRPr="00FE1EDA">
        <w:rPr>
          <w:rFonts w:ascii="华文仿宋" w:eastAsia="华文仿宋" w:hAnsi="华文仿宋" w:hint="eastAsia"/>
          <w:sz w:val="28"/>
        </w:rPr>
        <w:t>逻辑电路</w:t>
      </w:r>
      <w:r>
        <w:rPr>
          <w:rFonts w:ascii="华文仿宋" w:eastAsia="华文仿宋" w:hAnsi="华文仿宋" w:hint="eastAsia"/>
          <w:sz w:val="28"/>
        </w:rPr>
        <w:t>综合实验</w:t>
      </w:r>
    </w:p>
    <w:p w14:paraId="241C2523" w14:textId="77777777" w:rsidR="00AC0A45" w:rsidRPr="00C02B0E" w:rsidRDefault="00AC0A45" w:rsidP="004C5771">
      <w:pPr>
        <w:pStyle w:val="2"/>
        <w:spacing w:before="156" w:after="156"/>
        <w:rPr>
          <w:rFonts w:ascii="Times New Roman" w:hAnsi="Times New Roman"/>
        </w:rPr>
      </w:pPr>
      <w:r>
        <w:rPr>
          <w:rFonts w:ascii="Times New Roman" w:hAnsi="Times New Roman" w:hint="eastAsia"/>
        </w:rPr>
        <w:t>时序</w:t>
      </w:r>
      <w:r w:rsidRPr="00C02B0E">
        <w:rPr>
          <w:rFonts w:ascii="Times New Roman" w:hAnsi="Times New Roman" w:hint="eastAsia"/>
        </w:rPr>
        <w:t>逻辑电路</w:t>
      </w:r>
      <w:r>
        <w:rPr>
          <w:rFonts w:ascii="Times New Roman" w:hAnsi="Times New Roman" w:hint="eastAsia"/>
        </w:rPr>
        <w:t>综合</w:t>
      </w:r>
    </w:p>
    <w:p w14:paraId="66C9879B" w14:textId="77777777" w:rsidR="00AC0A45" w:rsidRPr="000D15C0" w:rsidRDefault="00AC0A45" w:rsidP="00AC0A45">
      <w:pPr>
        <w:spacing w:line="264" w:lineRule="auto"/>
        <w:rPr>
          <w:b/>
          <w:sz w:val="24"/>
        </w:rPr>
      </w:pPr>
      <w:r w:rsidRPr="000D15C0">
        <w:rPr>
          <w:rFonts w:hint="eastAsia"/>
          <w:b/>
          <w:sz w:val="24"/>
        </w:rPr>
        <w:t>一、实验目的</w:t>
      </w:r>
    </w:p>
    <w:p w14:paraId="5C64219E" w14:textId="77777777" w:rsidR="00AC0A45" w:rsidRPr="005A6180" w:rsidRDefault="00AC0A45" w:rsidP="00AC0A45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进一步熟悉利用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工具进行设计及仿真的流程。</w:t>
      </w:r>
    </w:p>
    <w:p w14:paraId="086AA236" w14:textId="77777777" w:rsidR="00AC0A45" w:rsidRPr="005A6180" w:rsidRDefault="00AC0A45" w:rsidP="00AC0A45">
      <w:pPr>
        <w:ind w:firstLineChars="200" w:firstLine="480"/>
        <w:rPr>
          <w:sz w:val="24"/>
        </w:rPr>
      </w:pPr>
      <w:r w:rsidRPr="005A6180">
        <w:rPr>
          <w:rFonts w:hint="eastAsia"/>
          <w:sz w:val="24"/>
        </w:rPr>
        <w:t>2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利用</w:t>
      </w:r>
      <w:r w:rsidRPr="005A6180">
        <w:rPr>
          <w:sz w:val="24"/>
        </w:rPr>
        <w:t>EDA</w:t>
      </w:r>
      <w:r w:rsidRPr="005A6180">
        <w:rPr>
          <w:rFonts w:hint="eastAsia"/>
          <w:sz w:val="24"/>
        </w:rPr>
        <w:t>工具中的图形化设计界面进行综合设计。</w:t>
      </w:r>
    </w:p>
    <w:p w14:paraId="7DDDB619" w14:textId="77777777" w:rsidR="00AC0A45" w:rsidRPr="005A6180" w:rsidRDefault="00AC0A45" w:rsidP="00AC0A45">
      <w:pPr>
        <w:ind w:firstLineChars="200" w:firstLine="480"/>
        <w:rPr>
          <w:sz w:val="24"/>
        </w:rPr>
      </w:pPr>
      <w:r w:rsidRPr="005A6180">
        <w:rPr>
          <w:sz w:val="24"/>
        </w:rPr>
        <w:t>3</w:t>
      </w:r>
      <w:r>
        <w:rPr>
          <w:rFonts w:hint="eastAsia"/>
          <w:sz w:val="24"/>
        </w:rPr>
        <w:t>、熟悉</w:t>
      </w:r>
      <w:r w:rsidRPr="005A6180">
        <w:rPr>
          <w:rFonts w:hint="eastAsia"/>
          <w:sz w:val="24"/>
        </w:rPr>
        <w:t>芯片烧录的流程及步骤。</w:t>
      </w:r>
    </w:p>
    <w:p w14:paraId="3D9FDE09" w14:textId="77777777" w:rsidR="00AC0A45" w:rsidRPr="005A6180" w:rsidRDefault="00AC0A45" w:rsidP="00AC0A45">
      <w:pPr>
        <w:ind w:firstLineChars="200" w:firstLine="480"/>
        <w:rPr>
          <w:sz w:val="24"/>
        </w:rPr>
      </w:pPr>
      <w:r w:rsidRPr="005A6180">
        <w:rPr>
          <w:sz w:val="24"/>
        </w:rPr>
        <w:t>4</w:t>
      </w:r>
      <w:r>
        <w:rPr>
          <w:rFonts w:hint="eastAsia"/>
          <w:sz w:val="24"/>
        </w:rPr>
        <w:t>、</w:t>
      </w:r>
      <w:r w:rsidRPr="005A6180">
        <w:rPr>
          <w:rFonts w:hint="eastAsia"/>
          <w:sz w:val="24"/>
        </w:rPr>
        <w:t>掌握分析问题、解决问题的综合能力，通过</w:t>
      </w:r>
      <w:r w:rsidRPr="005A6180">
        <w:rPr>
          <w:rFonts w:hint="eastAsia"/>
          <w:sz w:val="24"/>
        </w:rPr>
        <w:t>EDA</w:t>
      </w:r>
      <w:r w:rsidRPr="005A6180">
        <w:rPr>
          <w:rFonts w:hint="eastAsia"/>
          <w:sz w:val="24"/>
        </w:rPr>
        <w:t>工具设计出能解决实际问题的电路。</w:t>
      </w:r>
    </w:p>
    <w:p w14:paraId="3915C9F9" w14:textId="77777777" w:rsidR="00AC0A45" w:rsidRPr="005A6180" w:rsidRDefault="00AC0A45" w:rsidP="00AC0A45"/>
    <w:p w14:paraId="13F232F8" w14:textId="77777777" w:rsidR="00AC0A45" w:rsidRPr="000D15C0" w:rsidRDefault="00AC0A45" w:rsidP="00AC0A45">
      <w:pPr>
        <w:spacing w:line="264" w:lineRule="auto"/>
        <w:rPr>
          <w:b/>
          <w:sz w:val="24"/>
        </w:rPr>
      </w:pPr>
      <w:r w:rsidRPr="000D15C0">
        <w:rPr>
          <w:rFonts w:hint="eastAsia"/>
          <w:b/>
          <w:sz w:val="24"/>
        </w:rPr>
        <w:t>二、实验环境</w:t>
      </w:r>
    </w:p>
    <w:p w14:paraId="4D9A21F2" w14:textId="77777777" w:rsidR="00AC0A45" w:rsidRPr="006E76CF" w:rsidRDefault="00AC0A45" w:rsidP="00AC0A4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6E76CF">
        <w:rPr>
          <w:sz w:val="24"/>
        </w:rPr>
        <w:t>Libero</w:t>
      </w:r>
      <w:r w:rsidRPr="006E76CF">
        <w:rPr>
          <w:rFonts w:hint="eastAsia"/>
          <w:sz w:val="24"/>
        </w:rPr>
        <w:t>仿真软件。</w:t>
      </w:r>
    </w:p>
    <w:p w14:paraId="2D151031" w14:textId="77777777" w:rsidR="00AC0A45" w:rsidRPr="006E76CF" w:rsidRDefault="00AC0A45" w:rsidP="00AC0A4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6E76CF">
        <w:rPr>
          <w:rFonts w:hint="eastAsia"/>
          <w:sz w:val="24"/>
        </w:rPr>
        <w:t>数字逻辑</w:t>
      </w:r>
      <w:r>
        <w:rPr>
          <w:rFonts w:hint="eastAsia"/>
          <w:sz w:val="24"/>
        </w:rPr>
        <w:t>与</w:t>
      </w:r>
      <w:r w:rsidRPr="006E76CF">
        <w:rPr>
          <w:rFonts w:hint="eastAsia"/>
          <w:sz w:val="24"/>
        </w:rPr>
        <w:t>系统</w:t>
      </w:r>
      <w:r>
        <w:rPr>
          <w:rFonts w:hint="eastAsia"/>
          <w:sz w:val="24"/>
        </w:rPr>
        <w:t>设计</w:t>
      </w:r>
      <w:r w:rsidRPr="006E76CF">
        <w:rPr>
          <w:rFonts w:hint="eastAsia"/>
          <w:sz w:val="24"/>
        </w:rPr>
        <w:t>实验箱。</w:t>
      </w:r>
    </w:p>
    <w:p w14:paraId="1C1AE206" w14:textId="77777777" w:rsidR="00AC0A45" w:rsidRPr="006E76CF" w:rsidRDefault="00AC0A45" w:rsidP="00AC0A45">
      <w:pPr>
        <w:ind w:firstLineChars="200" w:firstLine="480"/>
        <w:rPr>
          <w:sz w:val="24"/>
        </w:rPr>
      </w:pPr>
      <w:r w:rsidRPr="006E76CF"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 w:rsidRPr="006E76CF">
        <w:rPr>
          <w:sz w:val="24"/>
        </w:rPr>
        <w:t>Actel A3P0</w:t>
      </w:r>
      <w:r>
        <w:rPr>
          <w:sz w:val="24"/>
        </w:rPr>
        <w:t>6</w:t>
      </w:r>
      <w:r w:rsidRPr="006E76CF">
        <w:rPr>
          <w:sz w:val="24"/>
        </w:rPr>
        <w:t xml:space="preserve">0 </w:t>
      </w:r>
      <w:r w:rsidRPr="006E76CF">
        <w:rPr>
          <w:rFonts w:hint="eastAsia"/>
          <w:sz w:val="24"/>
        </w:rPr>
        <w:t>FPGA</w:t>
      </w:r>
      <w:r>
        <w:rPr>
          <w:rFonts w:hint="eastAsia"/>
          <w:sz w:val="24"/>
        </w:rPr>
        <w:t>芯片</w:t>
      </w:r>
      <w:r w:rsidRPr="006E76CF">
        <w:rPr>
          <w:rFonts w:hint="eastAsia"/>
          <w:sz w:val="24"/>
        </w:rPr>
        <w:t>及</w:t>
      </w:r>
      <w:r w:rsidRPr="006E76CF">
        <w:rPr>
          <w:rFonts w:hint="eastAsia"/>
          <w:sz w:val="24"/>
        </w:rPr>
        <w:t>Flash Pro</w:t>
      </w:r>
      <w:r>
        <w:rPr>
          <w:sz w:val="24"/>
        </w:rPr>
        <w:t>5</w:t>
      </w:r>
      <w:r w:rsidRPr="006E76CF">
        <w:rPr>
          <w:rFonts w:hint="eastAsia"/>
          <w:sz w:val="24"/>
        </w:rPr>
        <w:t>烧录器。</w:t>
      </w:r>
    </w:p>
    <w:p w14:paraId="4E5DB8D3" w14:textId="77777777" w:rsidR="00AC0A45" w:rsidRPr="005A6180" w:rsidRDefault="00AC0A45" w:rsidP="00AC0A45"/>
    <w:p w14:paraId="7C885CC7" w14:textId="77777777" w:rsidR="00AC0A45" w:rsidRPr="000D15C0" w:rsidRDefault="00AC0A45" w:rsidP="00AC0A45">
      <w:pPr>
        <w:spacing w:line="264" w:lineRule="auto"/>
        <w:rPr>
          <w:b/>
          <w:sz w:val="24"/>
        </w:rPr>
      </w:pPr>
      <w:r w:rsidRPr="000D15C0">
        <w:rPr>
          <w:rFonts w:hint="eastAsia"/>
          <w:b/>
          <w:sz w:val="24"/>
        </w:rPr>
        <w:t>三、实验内容</w:t>
      </w:r>
    </w:p>
    <w:p w14:paraId="165C2E3D" w14:textId="77777777" w:rsidR="00AC0A45" w:rsidRPr="000D15C0" w:rsidRDefault="00AC0A45" w:rsidP="00AC0A45">
      <w:pPr>
        <w:rPr>
          <w:sz w:val="24"/>
        </w:rPr>
      </w:pPr>
      <w:r w:rsidRPr="0031349C">
        <w:rPr>
          <w:rFonts w:hint="eastAsia"/>
          <w:sz w:val="24"/>
        </w:rPr>
        <w:t>使用</w:t>
      </w:r>
      <w:r w:rsidRPr="0031349C">
        <w:rPr>
          <w:rFonts w:hint="eastAsia"/>
          <w:sz w:val="24"/>
        </w:rPr>
        <w:t>SmartDesign</w:t>
      </w:r>
      <w:r w:rsidRPr="0031349C">
        <w:rPr>
          <w:rFonts w:hint="eastAsia"/>
          <w:sz w:val="24"/>
        </w:rPr>
        <w:t>工具</w:t>
      </w:r>
      <w:r>
        <w:rPr>
          <w:rFonts w:hint="eastAsia"/>
          <w:sz w:val="24"/>
        </w:rPr>
        <w:t>，</w:t>
      </w:r>
      <w:r w:rsidRPr="000D15C0">
        <w:rPr>
          <w:rFonts w:hint="eastAsia"/>
          <w:sz w:val="24"/>
        </w:rPr>
        <w:t>完成以下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个综合</w:t>
      </w:r>
      <w:r w:rsidRPr="000D15C0">
        <w:rPr>
          <w:rFonts w:hint="eastAsia"/>
          <w:sz w:val="24"/>
        </w:rPr>
        <w:t>实验，并按要求完成实验报告。</w:t>
      </w:r>
    </w:p>
    <w:p w14:paraId="69669C05" w14:textId="77777777" w:rsidR="00AC0A45" w:rsidRDefault="00AC0A45" w:rsidP="00AC0A45">
      <w:pPr>
        <w:ind w:firstLineChars="200" w:firstLine="480"/>
        <w:rPr>
          <w:sz w:val="24"/>
        </w:rPr>
      </w:pPr>
      <w:r>
        <w:rPr>
          <w:sz w:val="24"/>
        </w:rPr>
        <w:t>1</w:t>
      </w:r>
      <w:r w:rsidRPr="0031349C">
        <w:rPr>
          <w:rFonts w:hint="eastAsia"/>
          <w:sz w:val="24"/>
        </w:rPr>
        <w:t>、</w:t>
      </w: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工具进行设计，要求如下：</w:t>
      </w:r>
    </w:p>
    <w:p w14:paraId="207C5F0F" w14:textId="77777777" w:rsidR="00AC0A45" w:rsidRDefault="00AC0A45" w:rsidP="00AC0A45">
      <w:pPr>
        <w:ind w:firstLineChars="200" w:firstLine="480"/>
        <w:rPr>
          <w:sz w:val="24"/>
        </w:rPr>
      </w:pPr>
      <w:r w:rsidRPr="00554B65">
        <w:rPr>
          <w:rFonts w:hint="eastAsia"/>
          <w:sz w:val="24"/>
        </w:rPr>
        <w:t>使用已设计的</w:t>
      </w:r>
      <w:r w:rsidRPr="00554B65">
        <w:rPr>
          <w:rFonts w:hint="eastAsia"/>
          <w:sz w:val="24"/>
        </w:rPr>
        <w:t>74HC</w:t>
      </w:r>
      <w:r>
        <w:rPr>
          <w:rFonts w:hint="eastAsia"/>
          <w:sz w:val="24"/>
        </w:rPr>
        <w:t>138</w:t>
      </w:r>
      <w:r w:rsidRPr="00554B65">
        <w:rPr>
          <w:rFonts w:hint="eastAsia"/>
          <w:sz w:val="24"/>
        </w:rPr>
        <w:t>、</w:t>
      </w:r>
      <w:r w:rsidRPr="00554B65">
        <w:rPr>
          <w:rFonts w:hint="eastAsia"/>
          <w:sz w:val="24"/>
        </w:rPr>
        <w:t>74HC4511</w:t>
      </w:r>
      <w:r w:rsidRPr="00554B65">
        <w:rPr>
          <w:rFonts w:hint="eastAsia"/>
          <w:sz w:val="24"/>
        </w:rPr>
        <w:t>模块，及</w:t>
      </w:r>
      <w:r w:rsidRPr="00554B65">
        <w:rPr>
          <w:rFonts w:hint="eastAsia"/>
          <w:sz w:val="24"/>
        </w:rPr>
        <w:t>IP</w:t>
      </w:r>
      <w:r w:rsidRPr="00554B65">
        <w:rPr>
          <w:rFonts w:hint="eastAsia"/>
          <w:sz w:val="24"/>
        </w:rPr>
        <w:t>核中</w:t>
      </w:r>
      <w:r>
        <w:rPr>
          <w:rFonts w:hint="eastAsia"/>
          <w:sz w:val="24"/>
        </w:rPr>
        <w:t>Basic Blocks</w:t>
      </w:r>
      <w:r w:rsidRPr="00554B65">
        <w:rPr>
          <w:rFonts w:hint="eastAsia"/>
          <w:sz w:val="24"/>
        </w:rPr>
        <w:t>库中的</w:t>
      </w:r>
      <w:r>
        <w:rPr>
          <w:rFonts w:hint="eastAsia"/>
          <w:sz w:val="24"/>
        </w:rPr>
        <w:t>计数</w:t>
      </w:r>
      <w:r w:rsidRPr="00554B65">
        <w:rPr>
          <w:rFonts w:hint="eastAsia"/>
          <w:sz w:val="24"/>
        </w:rPr>
        <w:t>器模块（</w:t>
      </w:r>
      <w:r>
        <w:rPr>
          <w:rFonts w:hint="eastAsia"/>
          <w:sz w:val="24"/>
        </w:rPr>
        <w:t>counter</w:t>
      </w:r>
      <w:r w:rsidRPr="00554B65">
        <w:rPr>
          <w:rFonts w:hint="eastAsia"/>
          <w:sz w:val="24"/>
        </w:rPr>
        <w:t>）</w:t>
      </w:r>
      <w:r>
        <w:rPr>
          <w:rFonts w:hint="eastAsia"/>
          <w:sz w:val="24"/>
        </w:rPr>
        <w:t>（如无此模块，可自行设计一个带异步清零端的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位二进制加法计数器）</w:t>
      </w:r>
      <w:r w:rsidRPr="00554B65">
        <w:rPr>
          <w:rFonts w:hint="eastAsia"/>
          <w:sz w:val="24"/>
        </w:rPr>
        <w:t>，在</w:t>
      </w:r>
      <w:r w:rsidRPr="00554B65">
        <w:rPr>
          <w:rFonts w:hint="eastAsia"/>
          <w:sz w:val="24"/>
        </w:rPr>
        <w:t>SmartDesign</w:t>
      </w:r>
      <w:r w:rsidRPr="00554B65">
        <w:rPr>
          <w:rFonts w:hint="eastAsia"/>
          <w:sz w:val="24"/>
        </w:rPr>
        <w:t>画布中设计下图框中的模块。</w:t>
      </w:r>
    </w:p>
    <w:p w14:paraId="5E5783DC" w14:textId="77777777" w:rsidR="00AC0A45" w:rsidRPr="004F7ACD" w:rsidRDefault="0082431F" w:rsidP="00AC0A45">
      <w:r>
        <w:rPr>
          <w:noProof/>
        </w:rPr>
        <w:object w:dxaOrig="10409" w:dyaOrig="6330" w14:anchorId="40FD7802">
          <v:shape id="_x0000_i1068" type="#_x0000_t75" alt="" style="width:396pt;height:246pt;mso-width-percent:0;mso-height-percent:0;mso-width-percent:0;mso-height-percent:0" o:ole="">
            <v:imagedata r:id="rId216" o:title=""/>
          </v:shape>
          <o:OLEObject Type="Embed" ProgID="Visio.Drawing.11" ShapeID="_x0000_i1068" DrawAspect="Content" ObjectID="_1796885372" r:id="rId217"/>
        </w:object>
      </w:r>
    </w:p>
    <w:p w14:paraId="5E6A7EB7" w14:textId="77777777" w:rsidR="00AC0A45" w:rsidRPr="00D52FA8" w:rsidRDefault="00AC0A45" w:rsidP="00AC0A45">
      <w:pPr>
        <w:ind w:firstLineChars="200" w:firstLine="480"/>
        <w:rPr>
          <w:sz w:val="24"/>
        </w:rPr>
      </w:pPr>
    </w:p>
    <w:p w14:paraId="368C0C9F" w14:textId="77777777" w:rsidR="00AC0A45" w:rsidRPr="00210C2B" w:rsidRDefault="00AC0A45" w:rsidP="00AC0A45">
      <w:pPr>
        <w:ind w:firstLineChars="200" w:firstLine="482"/>
        <w:rPr>
          <w:b/>
          <w:sz w:val="24"/>
        </w:rPr>
      </w:pPr>
      <w:r>
        <w:rPr>
          <w:b/>
          <w:sz w:val="24"/>
        </w:rPr>
        <w:t>2</w:t>
      </w:r>
      <w:r w:rsidRPr="00210C2B">
        <w:rPr>
          <w:rFonts w:hint="eastAsia"/>
          <w:b/>
          <w:sz w:val="24"/>
        </w:rPr>
        <w:t>、学号显示</w:t>
      </w:r>
      <w:r>
        <w:rPr>
          <w:rFonts w:hint="eastAsia"/>
          <w:b/>
          <w:sz w:val="24"/>
        </w:rPr>
        <w:t>电路</w:t>
      </w:r>
    </w:p>
    <w:p w14:paraId="35CCF6F2" w14:textId="77777777" w:rsidR="00AC0A45" w:rsidRDefault="00AC0A45" w:rsidP="00AC0A45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在以上第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题设计的基础上，增加一个</w:t>
      </w:r>
      <w:bookmarkStart w:id="3" w:name="_Hlk121178407"/>
      <w:r>
        <w:rPr>
          <w:rFonts w:hint="eastAsia"/>
          <w:sz w:val="24"/>
        </w:rPr>
        <w:t>4*4</w:t>
      </w:r>
      <w:r>
        <w:rPr>
          <w:rFonts w:hint="eastAsia"/>
          <w:sz w:val="24"/>
        </w:rPr>
        <w:t>的寄存器</w:t>
      </w:r>
      <w:bookmarkEnd w:id="3"/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组，每组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位），寄存器有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位地址输入端，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位数据输出端。</w:t>
      </w:r>
      <w:r>
        <w:rPr>
          <w:rFonts w:hint="eastAsia"/>
          <w:sz w:val="24"/>
        </w:rPr>
        <w:t>4</w:t>
      </w:r>
      <w:r>
        <w:rPr>
          <w:sz w:val="24"/>
        </w:rPr>
        <w:t>*4</w:t>
      </w:r>
      <w:r>
        <w:rPr>
          <w:rFonts w:hint="eastAsia"/>
          <w:sz w:val="24"/>
        </w:rPr>
        <w:t>寄存器的存储内容可以直接写入个人学号末四位，寄存器的输出值由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位地址输入信号决定。</w:t>
      </w:r>
    </w:p>
    <w:p w14:paraId="132A6AD3" w14:textId="77777777" w:rsidR="00AC0A45" w:rsidRDefault="00AC0A45" w:rsidP="00AC0A45">
      <w:pPr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将寄存器组加入到第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题的设计中，使得在时钟脉冲的控制下，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位显示器依次输出学号末四位。</w:t>
      </w:r>
    </w:p>
    <w:p w14:paraId="5D50CA03" w14:textId="77777777" w:rsidR="00AC0A45" w:rsidRDefault="00AC0A45" w:rsidP="00AC0A45">
      <w:pPr>
        <w:ind w:firstLineChars="200" w:firstLine="480"/>
        <w:jc w:val="left"/>
        <w:rPr>
          <w:sz w:val="24"/>
        </w:rPr>
      </w:pPr>
    </w:p>
    <w:p w14:paraId="7F62B91E" w14:textId="77777777" w:rsidR="00AC0A45" w:rsidRDefault="00AC0A45" w:rsidP="00AC0A45">
      <w:pPr>
        <w:spacing w:line="264" w:lineRule="auto"/>
        <w:rPr>
          <w:b/>
          <w:sz w:val="24"/>
        </w:rPr>
      </w:pPr>
      <w:r w:rsidRPr="000D15C0">
        <w:rPr>
          <w:rFonts w:hint="eastAsia"/>
          <w:b/>
          <w:sz w:val="24"/>
        </w:rPr>
        <w:t>四、</w:t>
      </w:r>
      <w:r w:rsidRPr="00677DCF">
        <w:rPr>
          <w:rFonts w:hint="eastAsia"/>
          <w:b/>
          <w:sz w:val="24"/>
        </w:rPr>
        <w:t>实验步骤</w:t>
      </w:r>
    </w:p>
    <w:p w14:paraId="0964A08C" w14:textId="77777777" w:rsidR="00AC0A45" w:rsidRDefault="00AC0A45" w:rsidP="00AC0A45">
      <w:pPr>
        <w:ind w:firstLineChars="200" w:firstLine="480"/>
        <w:rPr>
          <w:sz w:val="24"/>
        </w:rPr>
      </w:pPr>
      <w:r w:rsidRPr="00DA0009">
        <w:rPr>
          <w:rFonts w:hint="eastAsia"/>
          <w:sz w:val="24"/>
        </w:rPr>
        <w:t>1</w:t>
      </w:r>
      <w:r w:rsidRPr="00DA0009">
        <w:rPr>
          <w:rFonts w:hint="eastAsia"/>
          <w:sz w:val="24"/>
        </w:rPr>
        <w:t>、</w:t>
      </w:r>
      <w:r>
        <w:rPr>
          <w:rFonts w:hint="eastAsia"/>
          <w:sz w:val="24"/>
        </w:rPr>
        <w:t>打开实验九的工程文件（</w:t>
      </w:r>
      <w:r w:rsidRPr="004C5ECB">
        <w:rPr>
          <w:rFonts w:hint="eastAsia"/>
          <w:b/>
          <w:color w:val="0070C0"/>
          <w:sz w:val="24"/>
        </w:rPr>
        <w:t>J3121000001_</w:t>
      </w:r>
      <w:r>
        <w:rPr>
          <w:rFonts w:hint="eastAsia"/>
          <w:b/>
          <w:color w:val="0070C0"/>
          <w:sz w:val="24"/>
        </w:rPr>
        <w:t>SLC</w:t>
      </w:r>
      <w:r>
        <w:rPr>
          <w:rFonts w:hint="eastAsia"/>
          <w:sz w:val="24"/>
        </w:rPr>
        <w:t>）</w:t>
      </w:r>
    </w:p>
    <w:p w14:paraId="746FDD05" w14:textId="77777777" w:rsidR="00AC0A45" w:rsidRDefault="00AC0A45" w:rsidP="00AC0A45">
      <w:pPr>
        <w:ind w:firstLine="48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、新建</w:t>
      </w:r>
      <w:r>
        <w:rPr>
          <w:rFonts w:hint="eastAsia"/>
          <w:sz w:val="24"/>
        </w:rPr>
        <w:t>SmartDesign</w:t>
      </w:r>
      <w:r>
        <w:rPr>
          <w:rFonts w:hint="eastAsia"/>
          <w:sz w:val="24"/>
        </w:rPr>
        <w:t>进行上述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题的设计，上述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题的</w:t>
      </w:r>
      <w:r>
        <w:rPr>
          <w:rFonts w:hint="eastAsia"/>
          <w:sz w:val="24"/>
        </w:rPr>
        <w:t>S</w:t>
      </w:r>
      <w:r>
        <w:rPr>
          <w:sz w:val="24"/>
        </w:rPr>
        <w:t>martDesign</w:t>
      </w:r>
      <w:r>
        <w:rPr>
          <w:rFonts w:hint="eastAsia"/>
          <w:sz w:val="24"/>
        </w:rPr>
        <w:t>设计分别命名为</w:t>
      </w:r>
      <w:r>
        <w:rPr>
          <w:rFonts w:hint="eastAsia"/>
          <w:b/>
          <w:color w:val="0070C0"/>
          <w:sz w:val="24"/>
        </w:rPr>
        <w:t>lxq</w:t>
      </w:r>
      <w:r w:rsidRPr="008F115A">
        <w:rPr>
          <w:b/>
          <w:color w:val="0070C0"/>
          <w:sz w:val="24"/>
        </w:rPr>
        <w:t>_</w:t>
      </w:r>
      <w:r>
        <w:rPr>
          <w:b/>
          <w:color w:val="0070C0"/>
          <w:sz w:val="24"/>
        </w:rPr>
        <w:t>SSD1</w:t>
      </w:r>
      <w:r>
        <w:rPr>
          <w:rFonts w:hint="eastAsia"/>
          <w:sz w:val="24"/>
        </w:rPr>
        <w:t>、</w:t>
      </w:r>
      <w:r>
        <w:rPr>
          <w:rFonts w:hint="eastAsia"/>
          <w:b/>
          <w:color w:val="0070C0"/>
          <w:sz w:val="24"/>
        </w:rPr>
        <w:t>lxq</w:t>
      </w:r>
      <w:r w:rsidRPr="008F115A">
        <w:rPr>
          <w:rFonts w:hint="eastAsia"/>
          <w:b/>
          <w:color w:val="0070C0"/>
          <w:sz w:val="24"/>
        </w:rPr>
        <w:t>_</w:t>
      </w:r>
      <w:r w:rsidRPr="008F115A">
        <w:rPr>
          <w:b/>
          <w:color w:val="0070C0"/>
          <w:sz w:val="24"/>
        </w:rPr>
        <w:t>S</w:t>
      </w:r>
      <w:r>
        <w:rPr>
          <w:b/>
          <w:color w:val="0070C0"/>
          <w:sz w:val="24"/>
        </w:rPr>
        <w:t>SD2</w:t>
      </w:r>
      <w:r>
        <w:rPr>
          <w:rFonts w:hint="eastAsia"/>
          <w:sz w:val="24"/>
        </w:rPr>
        <w:t>。</w:t>
      </w:r>
    </w:p>
    <w:p w14:paraId="027EF192" w14:textId="77777777" w:rsidR="00AC0A45" w:rsidRDefault="00AC0A45" w:rsidP="00AC0A45">
      <w:pPr>
        <w:ind w:firstLine="480"/>
        <w:rPr>
          <w:b/>
          <w:color w:val="0070C0"/>
          <w:sz w:val="24"/>
        </w:rPr>
      </w:pPr>
      <w:r>
        <w:rPr>
          <w:sz w:val="24"/>
        </w:rPr>
        <w:t>3</w:t>
      </w:r>
      <w:r>
        <w:rPr>
          <w:rFonts w:hint="eastAsia"/>
          <w:sz w:val="24"/>
        </w:rPr>
        <w:t>、设计上述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题的测试平台模块，模块名为</w:t>
      </w:r>
      <w:r w:rsidRPr="00592A62">
        <w:rPr>
          <w:rFonts w:hint="eastAsia"/>
          <w:b/>
          <w:bCs/>
          <w:color w:val="0070C0"/>
          <w:sz w:val="24"/>
        </w:rPr>
        <w:t>test_</w:t>
      </w:r>
      <w:r>
        <w:rPr>
          <w:rFonts w:hint="eastAsia"/>
          <w:b/>
          <w:color w:val="0070C0"/>
          <w:sz w:val="24"/>
        </w:rPr>
        <w:t>lxq</w:t>
      </w:r>
      <w:r w:rsidRPr="008F115A">
        <w:rPr>
          <w:b/>
          <w:color w:val="0070C0"/>
          <w:sz w:val="24"/>
        </w:rPr>
        <w:t>_SLC</w:t>
      </w:r>
    </w:p>
    <w:p w14:paraId="5B061F1E" w14:textId="77777777" w:rsidR="00AC0A45" w:rsidRDefault="00AC0A45" w:rsidP="00AC0A45">
      <w:pPr>
        <w:ind w:firstLine="480"/>
        <w:rPr>
          <w:sz w:val="24"/>
        </w:rPr>
      </w:pPr>
      <w:r w:rsidRPr="00340721">
        <w:rPr>
          <w:rFonts w:hint="eastAsia"/>
          <w:sz w:val="24"/>
        </w:rPr>
        <w:t>注：两题的测试平台代码基本相同，只是调用的模块不同，可同时写两个调用语句，运行时，将非测试的模块调用</w:t>
      </w:r>
      <w:r>
        <w:rPr>
          <w:rFonts w:hint="eastAsia"/>
          <w:sz w:val="24"/>
        </w:rPr>
        <w:t>语句</w:t>
      </w:r>
      <w:r w:rsidRPr="00340721">
        <w:rPr>
          <w:rFonts w:hint="eastAsia"/>
          <w:sz w:val="24"/>
        </w:rPr>
        <w:t>注释。</w:t>
      </w:r>
    </w:p>
    <w:p w14:paraId="14E49AC5" w14:textId="77777777" w:rsidR="00AC0A45" w:rsidRDefault="00AC0A45" w:rsidP="00AC0A45">
      <w:pPr>
        <w:ind w:firstLine="480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、对上述两个电路分别进行功能仿真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综合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综合后仿真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布局布线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烧录</w:t>
      </w:r>
      <w:r w:rsidRPr="008D37E6">
        <w:rPr>
          <w:sz w:val="24"/>
        </w:rPr>
        <w:sym w:font="Wingdings" w:char="F0E0"/>
      </w:r>
      <w:r>
        <w:rPr>
          <w:rFonts w:hint="eastAsia"/>
          <w:sz w:val="24"/>
        </w:rPr>
        <w:t>烧录后测试。</w:t>
      </w:r>
    </w:p>
    <w:p w14:paraId="21122C05" w14:textId="77777777" w:rsidR="00AC0A45" w:rsidRDefault="00AC0A45" w:rsidP="00AC0A45">
      <w:pPr>
        <w:ind w:firstLineChars="200" w:firstLine="480"/>
        <w:jc w:val="left"/>
        <w:rPr>
          <w:sz w:val="24"/>
        </w:rPr>
      </w:pPr>
    </w:p>
    <w:p w14:paraId="512F74FC" w14:textId="77777777" w:rsidR="00AC0A45" w:rsidRPr="00CC324E" w:rsidRDefault="00AC0A45" w:rsidP="00AC0A45">
      <w:pPr>
        <w:spacing w:line="264" w:lineRule="auto"/>
        <w:rPr>
          <w:b/>
          <w:sz w:val="24"/>
        </w:rPr>
      </w:pPr>
      <w:r>
        <w:rPr>
          <w:rFonts w:hint="eastAsia"/>
          <w:b/>
          <w:sz w:val="24"/>
        </w:rPr>
        <w:t>五</w:t>
      </w:r>
      <w:r w:rsidRPr="00CC324E">
        <w:rPr>
          <w:rFonts w:hint="eastAsia"/>
          <w:b/>
          <w:sz w:val="24"/>
        </w:rPr>
        <w:t>、实验结果和数据处理</w:t>
      </w:r>
    </w:p>
    <w:p w14:paraId="24A7D817" w14:textId="77777777" w:rsidR="00AC0A45" w:rsidRDefault="00AC0A45" w:rsidP="00AC0A45">
      <w:pPr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</w:t>
      </w:r>
      <w:r>
        <w:rPr>
          <w:rFonts w:hint="eastAsia"/>
          <w:sz w:val="24"/>
        </w:rPr>
        <w:t>第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题的实验记录</w:t>
      </w:r>
    </w:p>
    <w:p w14:paraId="5619BD73" w14:textId="77777777" w:rsidR="00AC0A45" w:rsidRPr="007967F9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）所有</w:t>
      </w:r>
      <w:r w:rsidRPr="007967F9">
        <w:rPr>
          <w:rFonts w:hint="eastAsia"/>
          <w:sz w:val="24"/>
        </w:rPr>
        <w:t>代码清单</w:t>
      </w:r>
    </w:p>
    <w:p w14:paraId="3485CF7A" w14:textId="77777777" w:rsidR="00AC0A45" w:rsidRPr="00AC7A82" w:rsidRDefault="00AC0A45" w:rsidP="00AC0A45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>
        <w:rPr>
          <w:rFonts w:hint="eastAsia"/>
          <w:szCs w:val="21"/>
        </w:rPr>
        <w:t>counter</w:t>
      </w:r>
    </w:p>
    <w:p w14:paraId="0C7547FA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401E24F" w14:textId="3767199B" w:rsidR="00AC0A45" w:rsidRDefault="00CA4D5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CA4D55">
        <w:rPr>
          <w:noProof/>
          <w:szCs w:val="21"/>
        </w:rPr>
        <w:drawing>
          <wp:inline distT="0" distB="0" distL="0" distR="0" wp14:anchorId="094E324B" wp14:editId="17EC18B4">
            <wp:extent cx="5258534" cy="1648055"/>
            <wp:effectExtent l="0" t="0" r="0" b="9525"/>
            <wp:docPr id="1398244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4402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C9B8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46E433B" w14:textId="77777777" w:rsidR="00AC0A45" w:rsidRPr="00AC7A82" w:rsidRDefault="00AC0A45" w:rsidP="00AC0A45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 w:rsidRPr="00AC7A82">
        <w:rPr>
          <w:rFonts w:hint="eastAsia"/>
          <w:szCs w:val="21"/>
        </w:rPr>
        <w:t>测试平台代码</w:t>
      </w:r>
    </w:p>
    <w:p w14:paraId="1515E86E" w14:textId="61CBD1E0" w:rsidR="00AC0A45" w:rsidRPr="00AC7A82" w:rsidRDefault="00843F68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843F68">
        <w:rPr>
          <w:noProof/>
          <w:szCs w:val="21"/>
        </w:rPr>
        <w:lastRenderedPageBreak/>
        <w:drawing>
          <wp:inline distT="0" distB="0" distL="0" distR="0" wp14:anchorId="633F5F41" wp14:editId="45B79521">
            <wp:extent cx="5759450" cy="3397885"/>
            <wp:effectExtent l="0" t="0" r="0" b="0"/>
            <wp:docPr id="1577143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4314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8E12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F90EE4E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612EECB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F5FAE05" w14:textId="77777777" w:rsidR="00AC0A45" w:rsidRPr="006E4952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</w:t>
      </w:r>
    </w:p>
    <w:p w14:paraId="44A3F292" w14:textId="28F15514" w:rsidR="00AC0A45" w:rsidRDefault="00843F68" w:rsidP="00AC0A45">
      <w:pPr>
        <w:ind w:firstLineChars="200" w:firstLine="420"/>
      </w:pPr>
      <w:r w:rsidRPr="00843F68">
        <w:rPr>
          <w:noProof/>
        </w:rPr>
        <w:drawing>
          <wp:inline distT="0" distB="0" distL="0" distR="0" wp14:anchorId="4D599AEF" wp14:editId="13010702">
            <wp:extent cx="5759450" cy="2298065"/>
            <wp:effectExtent l="0" t="0" r="0" b="6985"/>
            <wp:docPr id="569323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2314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B583" w14:textId="77777777" w:rsidR="00AC0A45" w:rsidRDefault="00AC0A45" w:rsidP="00AC0A45">
      <w:pPr>
        <w:ind w:firstLineChars="200" w:firstLine="420"/>
      </w:pPr>
    </w:p>
    <w:p w14:paraId="1D4940B4" w14:textId="77777777" w:rsidR="00AC0A45" w:rsidRPr="005651D2" w:rsidRDefault="00AC0A45" w:rsidP="00AC0A4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1E43F243" w14:textId="1B1E3D81" w:rsidR="00AC0A45" w:rsidRDefault="00843F68" w:rsidP="00AC0A45">
      <w:pPr>
        <w:ind w:firstLineChars="200" w:firstLine="420"/>
      </w:pPr>
      <w:r w:rsidRPr="00843F68">
        <w:rPr>
          <w:noProof/>
        </w:rPr>
        <w:drawing>
          <wp:inline distT="0" distB="0" distL="0" distR="0" wp14:anchorId="722A4D5C" wp14:editId="702F458E">
            <wp:extent cx="5759450" cy="474345"/>
            <wp:effectExtent l="0" t="0" r="0" b="1905"/>
            <wp:docPr id="1540437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3785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C903" w14:textId="77777777" w:rsidR="00AC0A45" w:rsidRDefault="00AC0A45" w:rsidP="00AC0A45">
      <w:pPr>
        <w:ind w:firstLineChars="200" w:firstLine="420"/>
      </w:pPr>
    </w:p>
    <w:p w14:paraId="5279354E" w14:textId="77777777" w:rsidR="00AC0A45" w:rsidRDefault="00AC0A45" w:rsidP="00AC0A4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</w:t>
      </w:r>
      <w:r>
        <w:rPr>
          <w:rFonts w:hint="eastAsia"/>
          <w:sz w:val="24"/>
        </w:rPr>
        <w:t>RTL</w:t>
      </w:r>
      <w:r w:rsidRPr="005651D2">
        <w:rPr>
          <w:rFonts w:hint="eastAsia"/>
          <w:sz w:val="24"/>
        </w:rPr>
        <w:t>截图</w:t>
      </w:r>
    </w:p>
    <w:p w14:paraId="52F8D45D" w14:textId="2EF7C4DC" w:rsidR="00843F68" w:rsidRPr="005651D2" w:rsidRDefault="00843F68" w:rsidP="00AC0A45">
      <w:pPr>
        <w:ind w:firstLineChars="200" w:firstLine="480"/>
        <w:rPr>
          <w:sz w:val="24"/>
        </w:rPr>
      </w:pPr>
      <w:r w:rsidRPr="00843F68">
        <w:rPr>
          <w:noProof/>
          <w:sz w:val="24"/>
        </w:rPr>
        <w:lastRenderedPageBreak/>
        <w:drawing>
          <wp:inline distT="0" distB="0" distL="0" distR="0" wp14:anchorId="7247F3ED" wp14:editId="1351175C">
            <wp:extent cx="5759450" cy="3056890"/>
            <wp:effectExtent l="0" t="0" r="0" b="0"/>
            <wp:docPr id="27840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1360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DA8A" w14:textId="77777777" w:rsidR="00AC0A45" w:rsidRDefault="00AC0A45" w:rsidP="00AC0A45">
      <w:pPr>
        <w:ind w:firstLineChars="200" w:firstLine="420"/>
      </w:pPr>
    </w:p>
    <w:p w14:paraId="62129482" w14:textId="77777777" w:rsidR="00AC0A45" w:rsidRDefault="00AC0A45" w:rsidP="00AC0A45">
      <w:pPr>
        <w:ind w:firstLineChars="200" w:firstLine="420"/>
      </w:pPr>
    </w:p>
    <w:p w14:paraId="7DD817CA" w14:textId="77777777" w:rsidR="00AC0A45" w:rsidRPr="005651D2" w:rsidRDefault="00AC0A45" w:rsidP="00AC0A4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6615950B" w14:textId="058F0D8E" w:rsidR="00AC0A45" w:rsidRDefault="00843F68" w:rsidP="00AC0A45">
      <w:pPr>
        <w:ind w:firstLineChars="200" w:firstLine="480"/>
        <w:rPr>
          <w:sz w:val="24"/>
        </w:rPr>
      </w:pPr>
      <w:r w:rsidRPr="00843F68">
        <w:rPr>
          <w:noProof/>
          <w:sz w:val="24"/>
        </w:rPr>
        <w:drawing>
          <wp:inline distT="0" distB="0" distL="0" distR="0" wp14:anchorId="5C07B0D7" wp14:editId="026C2AD8">
            <wp:extent cx="5759450" cy="598805"/>
            <wp:effectExtent l="0" t="0" r="0" b="0"/>
            <wp:docPr id="90415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596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C027" w14:textId="77777777" w:rsidR="00AC0A45" w:rsidRDefault="00AC0A45" w:rsidP="00AC0A45">
      <w:pPr>
        <w:ind w:firstLineChars="200" w:firstLine="480"/>
        <w:rPr>
          <w:sz w:val="24"/>
        </w:rPr>
      </w:pPr>
    </w:p>
    <w:p w14:paraId="5BEF8D5B" w14:textId="77777777" w:rsidR="00AC0A45" w:rsidRPr="005651D2" w:rsidRDefault="00AC0A45" w:rsidP="00AC0A4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100EB933" w14:textId="401BCBD2" w:rsidR="00AC0A45" w:rsidRDefault="00843F68" w:rsidP="00AC0A45">
      <w:pPr>
        <w:ind w:firstLineChars="200" w:firstLine="420"/>
      </w:pPr>
      <w:r w:rsidRPr="00843F68">
        <w:rPr>
          <w:noProof/>
        </w:rPr>
        <w:drawing>
          <wp:inline distT="0" distB="0" distL="0" distR="0" wp14:anchorId="056716AD" wp14:editId="015E2361">
            <wp:extent cx="5759450" cy="2085340"/>
            <wp:effectExtent l="0" t="0" r="0" b="0"/>
            <wp:docPr id="908899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9950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848A" w14:textId="77777777" w:rsidR="00AC0A45" w:rsidRDefault="00AC0A45" w:rsidP="00AC0A45">
      <w:pPr>
        <w:ind w:firstLineChars="200" w:firstLine="420"/>
      </w:pPr>
    </w:p>
    <w:p w14:paraId="76605FA5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烧录后给老师检查。</w:t>
      </w:r>
    </w:p>
    <w:p w14:paraId="6A424203" w14:textId="77777777" w:rsidR="00AC0A45" w:rsidRPr="00340721" w:rsidRDefault="00AC0A45" w:rsidP="00AC0A45">
      <w:pPr>
        <w:ind w:firstLineChars="200" w:firstLine="480"/>
        <w:rPr>
          <w:sz w:val="24"/>
        </w:rPr>
      </w:pPr>
    </w:p>
    <w:p w14:paraId="0AEB5DB6" w14:textId="77777777" w:rsidR="00AC0A45" w:rsidRDefault="00AC0A45" w:rsidP="00AC0A45">
      <w:pPr>
        <w:ind w:firstLineChars="200" w:firstLine="480"/>
        <w:rPr>
          <w:sz w:val="24"/>
        </w:rPr>
      </w:pPr>
      <w:r w:rsidRPr="00A1196F">
        <w:rPr>
          <w:rFonts w:hint="eastAsia"/>
          <w:sz w:val="24"/>
        </w:rPr>
        <w:t>2</w:t>
      </w:r>
      <w:r w:rsidRPr="00A1196F">
        <w:rPr>
          <w:rFonts w:hint="eastAsia"/>
          <w:sz w:val="24"/>
        </w:rPr>
        <w:t>、</w:t>
      </w:r>
      <w:r>
        <w:rPr>
          <w:rFonts w:hint="eastAsia"/>
          <w:sz w:val="24"/>
        </w:rPr>
        <w:t>第</w:t>
      </w:r>
      <w:r>
        <w:rPr>
          <w:sz w:val="24"/>
        </w:rPr>
        <w:t>2</w:t>
      </w:r>
      <w:r>
        <w:rPr>
          <w:rFonts w:hint="eastAsia"/>
          <w:sz w:val="24"/>
        </w:rPr>
        <w:t>题的实验记录</w:t>
      </w:r>
    </w:p>
    <w:p w14:paraId="0276C2D2" w14:textId="77777777" w:rsidR="00AC0A45" w:rsidRPr="007967F9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）所有</w:t>
      </w:r>
      <w:r w:rsidRPr="007967F9">
        <w:rPr>
          <w:rFonts w:hint="eastAsia"/>
          <w:sz w:val="24"/>
        </w:rPr>
        <w:t>代码清单</w:t>
      </w:r>
    </w:p>
    <w:p w14:paraId="211CB281" w14:textId="77777777" w:rsidR="00AC0A45" w:rsidRPr="00AC7A82" w:rsidRDefault="00AC0A45" w:rsidP="00AC0A45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 w:rsidRPr="00C945A8">
        <w:rPr>
          <w:rFonts w:hint="eastAsia"/>
          <w:szCs w:val="21"/>
        </w:rPr>
        <w:t>4*4</w:t>
      </w:r>
      <w:r w:rsidRPr="00C945A8">
        <w:rPr>
          <w:rFonts w:hint="eastAsia"/>
          <w:szCs w:val="21"/>
        </w:rPr>
        <w:t>的寄存器</w:t>
      </w:r>
      <w:r>
        <w:rPr>
          <w:rFonts w:hint="eastAsia"/>
          <w:szCs w:val="21"/>
        </w:rPr>
        <w:t>代码</w:t>
      </w:r>
    </w:p>
    <w:p w14:paraId="64F8CBE4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37B2D02E" w14:textId="6EBF82AF" w:rsidR="00AC0A45" w:rsidRDefault="005C7DAA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C7DAA">
        <w:rPr>
          <w:noProof/>
          <w:szCs w:val="21"/>
        </w:rPr>
        <w:lastRenderedPageBreak/>
        <w:drawing>
          <wp:inline distT="0" distB="0" distL="0" distR="0" wp14:anchorId="440567DD" wp14:editId="182CBA1D">
            <wp:extent cx="5759450" cy="2317750"/>
            <wp:effectExtent l="0" t="0" r="0" b="6350"/>
            <wp:docPr id="1457990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90153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5332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F2980E0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0641F7CE" w14:textId="77777777" w:rsidR="00AC0A45" w:rsidRPr="00AC7A82" w:rsidRDefault="00AC0A45" w:rsidP="00AC0A45">
      <w:pPr>
        <w:ind w:firstLineChars="200" w:firstLine="420"/>
        <w:rPr>
          <w:szCs w:val="21"/>
        </w:rPr>
      </w:pPr>
      <w:r w:rsidRPr="00AC7A82">
        <w:rPr>
          <w:rFonts w:hint="eastAsia"/>
          <w:szCs w:val="21"/>
        </w:rPr>
        <w:t>/</w:t>
      </w:r>
      <w:r w:rsidRPr="00AC7A82">
        <w:rPr>
          <w:szCs w:val="21"/>
        </w:rPr>
        <w:t>/</w:t>
      </w:r>
      <w:r w:rsidRPr="00AC7A82">
        <w:rPr>
          <w:rFonts w:hint="eastAsia"/>
          <w:szCs w:val="21"/>
        </w:rPr>
        <w:t>测试平台代码</w:t>
      </w:r>
    </w:p>
    <w:p w14:paraId="2BCC58ED" w14:textId="2F94698E" w:rsidR="00AC0A45" w:rsidRPr="00AC7A82" w:rsidRDefault="005C7DAA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5C7DAA">
        <w:rPr>
          <w:noProof/>
          <w:szCs w:val="21"/>
        </w:rPr>
        <w:drawing>
          <wp:inline distT="0" distB="0" distL="0" distR="0" wp14:anchorId="6BA23A49" wp14:editId="68AEDD12">
            <wp:extent cx="5759450" cy="3628390"/>
            <wp:effectExtent l="0" t="0" r="0" b="0"/>
            <wp:docPr id="970396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670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53B0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11A36DBE" w14:textId="77777777" w:rsidR="00AC0A45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5B5CD97" w14:textId="77777777" w:rsidR="00AC0A45" w:rsidRPr="00AC7A82" w:rsidRDefault="00AC0A45" w:rsidP="00AC0A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6A9D0334" w14:textId="77777777" w:rsidR="00AC0A45" w:rsidRPr="006E4952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6E4952">
        <w:rPr>
          <w:rFonts w:hint="eastAsia"/>
          <w:sz w:val="24"/>
        </w:rPr>
        <w:t>将</w:t>
      </w:r>
      <w:r w:rsidRPr="006E4952">
        <w:rPr>
          <w:rFonts w:hint="eastAsia"/>
          <w:sz w:val="24"/>
        </w:rPr>
        <w:t>SmartDesign</w:t>
      </w:r>
      <w:r w:rsidRPr="006E4952">
        <w:rPr>
          <w:rFonts w:hint="eastAsia"/>
          <w:sz w:val="24"/>
        </w:rPr>
        <w:t>画布中的设计截图</w:t>
      </w:r>
    </w:p>
    <w:p w14:paraId="2490CA91" w14:textId="5990FD61" w:rsidR="00AC0A45" w:rsidRDefault="005C7DAA" w:rsidP="00AC0A45">
      <w:pPr>
        <w:ind w:firstLineChars="200" w:firstLine="420"/>
      </w:pPr>
      <w:r w:rsidRPr="005C7DAA">
        <w:rPr>
          <w:noProof/>
        </w:rPr>
        <w:lastRenderedPageBreak/>
        <w:drawing>
          <wp:inline distT="0" distB="0" distL="0" distR="0" wp14:anchorId="2A555046" wp14:editId="5228B648">
            <wp:extent cx="5759450" cy="2832100"/>
            <wp:effectExtent l="0" t="0" r="0" b="6350"/>
            <wp:docPr id="1003486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8615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ECFF" w14:textId="77777777" w:rsidR="00AC0A45" w:rsidRDefault="00AC0A45" w:rsidP="00AC0A45">
      <w:pPr>
        <w:ind w:firstLineChars="200" w:firstLine="420"/>
      </w:pPr>
    </w:p>
    <w:p w14:paraId="680BE80C" w14:textId="77777777" w:rsidR="00AC0A45" w:rsidRPr="005651D2" w:rsidRDefault="00AC0A45" w:rsidP="00AC0A4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3</w:t>
      </w:r>
      <w:r w:rsidRPr="005651D2">
        <w:rPr>
          <w:rFonts w:hint="eastAsia"/>
          <w:sz w:val="24"/>
        </w:rPr>
        <w:t>）综合前仿真截图</w:t>
      </w:r>
    </w:p>
    <w:p w14:paraId="2BD20667" w14:textId="6C255751" w:rsidR="00AC0A45" w:rsidRDefault="005C7DAA" w:rsidP="00AC0A45">
      <w:pPr>
        <w:ind w:firstLineChars="200" w:firstLine="420"/>
      </w:pPr>
      <w:r w:rsidRPr="005C7DAA">
        <w:rPr>
          <w:noProof/>
        </w:rPr>
        <w:drawing>
          <wp:inline distT="0" distB="0" distL="0" distR="0" wp14:anchorId="6F939CC2" wp14:editId="50EEB1EA">
            <wp:extent cx="5759450" cy="638175"/>
            <wp:effectExtent l="0" t="0" r="0" b="9525"/>
            <wp:docPr id="1776960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6048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626E" w14:textId="77777777" w:rsidR="00AC0A45" w:rsidRDefault="00AC0A45" w:rsidP="00AC0A45">
      <w:pPr>
        <w:ind w:firstLineChars="200" w:firstLine="420"/>
      </w:pPr>
    </w:p>
    <w:p w14:paraId="1468D49B" w14:textId="77777777" w:rsidR="00AC0A45" w:rsidRPr="005651D2" w:rsidRDefault="00AC0A45" w:rsidP="00AC0A4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4</w:t>
      </w:r>
      <w:r w:rsidRPr="005651D2">
        <w:rPr>
          <w:rFonts w:hint="eastAsia"/>
          <w:sz w:val="24"/>
        </w:rPr>
        <w:t>）综合</w:t>
      </w:r>
      <w:r>
        <w:rPr>
          <w:rFonts w:hint="eastAsia"/>
          <w:sz w:val="24"/>
        </w:rPr>
        <w:t>RTL</w:t>
      </w:r>
      <w:r w:rsidRPr="005651D2">
        <w:rPr>
          <w:rFonts w:hint="eastAsia"/>
          <w:sz w:val="24"/>
        </w:rPr>
        <w:t>截图</w:t>
      </w:r>
    </w:p>
    <w:p w14:paraId="14B0EC18" w14:textId="53531EE7" w:rsidR="00AC0A45" w:rsidRDefault="005C7DAA" w:rsidP="00AC0A45">
      <w:pPr>
        <w:ind w:firstLineChars="200" w:firstLine="420"/>
      </w:pPr>
      <w:r w:rsidRPr="005C7DAA">
        <w:rPr>
          <w:noProof/>
        </w:rPr>
        <w:drawing>
          <wp:inline distT="0" distB="0" distL="0" distR="0" wp14:anchorId="36D556DD" wp14:editId="48DA2E37">
            <wp:extent cx="5759450" cy="3295650"/>
            <wp:effectExtent l="0" t="0" r="0" b="0"/>
            <wp:docPr id="1504686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865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0785" w14:textId="77777777" w:rsidR="00AC0A45" w:rsidRDefault="00AC0A45" w:rsidP="00AC0A45">
      <w:pPr>
        <w:ind w:firstLineChars="200" w:firstLine="420"/>
      </w:pPr>
    </w:p>
    <w:p w14:paraId="4C535900" w14:textId="77777777" w:rsidR="00AC0A45" w:rsidRPr="005651D2" w:rsidRDefault="00AC0A45" w:rsidP="00AC0A4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5</w:t>
      </w:r>
      <w:r w:rsidRPr="005651D2">
        <w:rPr>
          <w:rFonts w:hint="eastAsia"/>
          <w:sz w:val="24"/>
        </w:rPr>
        <w:t>）综合后仿真截图</w:t>
      </w:r>
    </w:p>
    <w:p w14:paraId="348A2D1E" w14:textId="325F23C9" w:rsidR="00AC0A45" w:rsidRDefault="005C7DAA" w:rsidP="00AC0A45">
      <w:pPr>
        <w:ind w:firstLineChars="200" w:firstLine="480"/>
        <w:rPr>
          <w:sz w:val="24"/>
        </w:rPr>
      </w:pPr>
      <w:r w:rsidRPr="005C7DAA">
        <w:rPr>
          <w:noProof/>
          <w:sz w:val="24"/>
        </w:rPr>
        <w:lastRenderedPageBreak/>
        <w:drawing>
          <wp:inline distT="0" distB="0" distL="0" distR="0" wp14:anchorId="06EC9171" wp14:editId="28FA37AA">
            <wp:extent cx="5759450" cy="692150"/>
            <wp:effectExtent l="0" t="0" r="0" b="0"/>
            <wp:docPr id="5918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68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A2C1" w14:textId="77777777" w:rsidR="00AC0A45" w:rsidRDefault="00AC0A45" w:rsidP="00AC0A45">
      <w:pPr>
        <w:ind w:firstLineChars="200" w:firstLine="480"/>
        <w:rPr>
          <w:sz w:val="24"/>
        </w:rPr>
      </w:pPr>
    </w:p>
    <w:p w14:paraId="57FD8B32" w14:textId="77777777" w:rsidR="00AC0A45" w:rsidRPr="005651D2" w:rsidRDefault="00AC0A45" w:rsidP="00AC0A45">
      <w:pPr>
        <w:ind w:firstLineChars="200" w:firstLine="480"/>
        <w:rPr>
          <w:sz w:val="24"/>
        </w:rPr>
      </w:pPr>
      <w:r w:rsidRPr="005651D2">
        <w:rPr>
          <w:rFonts w:hint="eastAsia"/>
          <w:sz w:val="24"/>
        </w:rPr>
        <w:t>（</w:t>
      </w:r>
      <w:r w:rsidRPr="005651D2">
        <w:rPr>
          <w:rFonts w:hint="eastAsia"/>
          <w:sz w:val="24"/>
        </w:rPr>
        <w:t>6</w:t>
      </w:r>
      <w:r w:rsidRPr="005651D2">
        <w:rPr>
          <w:rFonts w:hint="eastAsia"/>
          <w:sz w:val="24"/>
        </w:rPr>
        <w:t>）布局布线引脚分配截图</w:t>
      </w:r>
    </w:p>
    <w:p w14:paraId="34D1E923" w14:textId="566A07A4" w:rsidR="00AC0A45" w:rsidRDefault="00CB4C6D" w:rsidP="00AC0A45">
      <w:pPr>
        <w:ind w:firstLineChars="200" w:firstLine="420"/>
      </w:pPr>
      <w:r w:rsidRPr="00843F68">
        <w:rPr>
          <w:noProof/>
        </w:rPr>
        <w:drawing>
          <wp:inline distT="0" distB="0" distL="0" distR="0" wp14:anchorId="3CB40E72" wp14:editId="0BDA87B6">
            <wp:extent cx="5759450" cy="2085340"/>
            <wp:effectExtent l="0" t="0" r="0" b="0"/>
            <wp:docPr id="713042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9950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3BC" w14:textId="77777777" w:rsidR="00AC0A45" w:rsidRDefault="00AC0A45" w:rsidP="00AC0A45">
      <w:pPr>
        <w:ind w:firstLineChars="200" w:firstLine="420"/>
      </w:pPr>
    </w:p>
    <w:p w14:paraId="67A13333" w14:textId="77777777" w:rsidR="00AC0A45" w:rsidRDefault="00AC0A45" w:rsidP="00AC0A4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烧录后给老师检查。</w:t>
      </w:r>
    </w:p>
    <w:p w14:paraId="2E3607C4" w14:textId="77777777" w:rsidR="00AC0A45" w:rsidRPr="00340721" w:rsidRDefault="00AC0A45" w:rsidP="00AC0A45">
      <w:pPr>
        <w:ind w:firstLineChars="200" w:firstLine="480"/>
        <w:rPr>
          <w:sz w:val="24"/>
        </w:rPr>
      </w:pPr>
    </w:p>
    <w:p w14:paraId="69D4B4AE" w14:textId="77777777" w:rsidR="00AC0A45" w:rsidRPr="000D15C0" w:rsidRDefault="00AC0A45" w:rsidP="00F509F7">
      <w:pPr>
        <w:ind w:firstLineChars="200" w:firstLine="723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49E319BA" w14:textId="77777777" w:rsidR="00F105B0" w:rsidRPr="009759FB" w:rsidRDefault="00F105B0" w:rsidP="00F105B0">
      <w:pPr>
        <w:pStyle w:val="1"/>
      </w:pPr>
      <w:r w:rsidRPr="009759FB">
        <w:rPr>
          <w:rFonts w:hint="eastAsia"/>
        </w:rPr>
        <w:lastRenderedPageBreak/>
        <w:t>实验</w:t>
      </w:r>
      <w:r>
        <w:rPr>
          <w:rFonts w:hint="eastAsia"/>
        </w:rPr>
        <w:t>十二</w:t>
      </w:r>
      <w:r w:rsidRPr="00F631F7">
        <w:rPr>
          <w:rFonts w:hint="eastAsia"/>
        </w:rPr>
        <w:t>基于</w:t>
      </w:r>
      <w:r>
        <w:t>EDA</w:t>
      </w:r>
      <w:r>
        <w:rPr>
          <w:rFonts w:hint="eastAsia"/>
        </w:rPr>
        <w:t>工具</w:t>
      </w:r>
      <w:r w:rsidRPr="00F631F7">
        <w:rPr>
          <w:rFonts w:hint="eastAsia"/>
        </w:rPr>
        <w:t>的数字逻辑实验——</w:t>
      </w:r>
      <w:r w:rsidRPr="00FE1EDA">
        <w:rPr>
          <w:rFonts w:hint="eastAsia"/>
        </w:rPr>
        <w:t>现代</w:t>
      </w:r>
      <w:r>
        <w:rPr>
          <w:rFonts w:hint="eastAsia"/>
        </w:rPr>
        <w:t>时序</w:t>
      </w:r>
      <w:r w:rsidRPr="00FE1EDA">
        <w:rPr>
          <w:rFonts w:hint="eastAsia"/>
        </w:rPr>
        <w:t>逻辑电路考核</w:t>
      </w:r>
      <w:r w:rsidRPr="006C0DEB">
        <w:rPr>
          <w:rFonts w:hint="eastAsia"/>
        </w:rPr>
        <w:t>（</w:t>
      </w:r>
      <w:r>
        <w:t>2</w:t>
      </w:r>
      <w:r w:rsidRPr="006C0DEB">
        <w:rPr>
          <w:rFonts w:hint="eastAsia"/>
        </w:rPr>
        <w:t>学时）</w:t>
      </w:r>
    </w:p>
    <w:p w14:paraId="285ECEC9" w14:textId="77777777" w:rsidR="00F105B0" w:rsidRPr="009759FB" w:rsidRDefault="00F105B0" w:rsidP="00F105B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spacing w:line="400" w:lineRule="exact"/>
        <w:rPr>
          <w:rFonts w:ascii="华文仿宋" w:eastAsia="华文仿宋" w:hAnsi="华文仿宋" w:hint="eastAsia"/>
          <w:sz w:val="28"/>
        </w:rPr>
      </w:pPr>
      <w:r w:rsidRPr="00FE1EDA">
        <w:rPr>
          <w:rFonts w:ascii="华文仿宋" w:eastAsia="华文仿宋" w:hAnsi="华文仿宋" w:hint="eastAsia"/>
          <w:sz w:val="28"/>
        </w:rPr>
        <w:t>1</w:t>
      </w:r>
      <w:r>
        <w:rPr>
          <w:rFonts w:ascii="华文仿宋" w:eastAsia="华文仿宋" w:hAnsi="华文仿宋" w:hint="eastAsia"/>
          <w:sz w:val="28"/>
        </w:rPr>
        <w:t>-</w:t>
      </w:r>
      <w:r>
        <w:rPr>
          <w:rFonts w:ascii="华文仿宋" w:eastAsia="华文仿宋" w:hAnsi="华文仿宋"/>
          <w:sz w:val="28"/>
        </w:rPr>
        <w:t>2.</w:t>
      </w:r>
      <w:r w:rsidRPr="00FE1EDA">
        <w:rPr>
          <w:rFonts w:ascii="华文仿宋" w:eastAsia="华文仿宋" w:hAnsi="华文仿宋" w:hint="eastAsia"/>
          <w:sz w:val="28"/>
        </w:rPr>
        <w:t>现代组合逻辑电路考核</w:t>
      </w:r>
    </w:p>
    <w:p w14:paraId="582FC32B" w14:textId="77777777" w:rsidR="00F105B0" w:rsidRPr="00925D4F" w:rsidRDefault="00F105B0" w:rsidP="00F105B0">
      <w:pPr>
        <w:pStyle w:val="2"/>
        <w:spacing w:before="156" w:after="156"/>
      </w:pPr>
      <w:r w:rsidRPr="00925D4F">
        <w:rPr>
          <w:rFonts w:hint="eastAsia"/>
        </w:rPr>
        <w:t>现代组合逻辑电路考核</w:t>
      </w:r>
    </w:p>
    <w:p w14:paraId="3B5F33C5" w14:textId="77777777" w:rsidR="00F105B0" w:rsidRPr="0039071A" w:rsidRDefault="00F105B0" w:rsidP="00F105B0">
      <w:pPr>
        <w:widowControl/>
        <w:spacing w:line="440" w:lineRule="exact"/>
        <w:jc w:val="left"/>
        <w:rPr>
          <w:color w:val="FF0000"/>
          <w:sz w:val="24"/>
        </w:rPr>
      </w:pPr>
      <w:r w:rsidRPr="0039071A">
        <w:rPr>
          <w:rFonts w:hint="eastAsia"/>
          <w:color w:val="FF0000"/>
          <w:sz w:val="24"/>
        </w:rPr>
        <w:t>实验步骤：</w:t>
      </w:r>
    </w:p>
    <w:p w14:paraId="4E51DCAA" w14:textId="77777777" w:rsidR="00F105B0" w:rsidRPr="0039071A" w:rsidRDefault="00F105B0" w:rsidP="00F105B0">
      <w:pPr>
        <w:widowControl/>
        <w:spacing w:line="440" w:lineRule="exact"/>
        <w:jc w:val="left"/>
        <w:rPr>
          <w:sz w:val="24"/>
        </w:rPr>
      </w:pPr>
      <w:r w:rsidRPr="0039071A">
        <w:rPr>
          <w:rFonts w:hint="eastAsia"/>
          <w:sz w:val="24"/>
        </w:rPr>
        <w:t>1</w:t>
      </w:r>
      <w:r w:rsidRPr="0039071A">
        <w:rPr>
          <w:rFonts w:hint="eastAsia"/>
          <w:sz w:val="24"/>
        </w:rPr>
        <w:t>、新建实验十二的工程文件（例：</w:t>
      </w:r>
      <w:r w:rsidRPr="0039071A">
        <w:rPr>
          <w:rFonts w:hint="eastAsia"/>
          <w:b/>
          <w:color w:val="0070C0"/>
          <w:sz w:val="24"/>
        </w:rPr>
        <w:t>J3121000</w:t>
      </w:r>
      <w:r>
        <w:rPr>
          <w:b/>
          <w:color w:val="0070C0"/>
          <w:sz w:val="24"/>
        </w:rPr>
        <w:t>889</w:t>
      </w:r>
      <w:r w:rsidRPr="0039071A">
        <w:rPr>
          <w:rFonts w:hint="eastAsia"/>
          <w:b/>
          <w:color w:val="0070C0"/>
          <w:sz w:val="24"/>
        </w:rPr>
        <w:t>_test</w:t>
      </w:r>
      <w:r w:rsidRPr="0039071A">
        <w:rPr>
          <w:b/>
          <w:color w:val="0070C0"/>
          <w:sz w:val="24"/>
        </w:rPr>
        <w:t>3</w:t>
      </w:r>
      <w:r w:rsidRPr="0039071A">
        <w:rPr>
          <w:rFonts w:hint="eastAsia"/>
          <w:sz w:val="24"/>
        </w:rPr>
        <w:t>）</w:t>
      </w:r>
    </w:p>
    <w:p w14:paraId="358B4644" w14:textId="77777777" w:rsidR="00F105B0" w:rsidRPr="0039071A" w:rsidRDefault="00F105B0" w:rsidP="00F105B0">
      <w:pPr>
        <w:widowControl/>
        <w:spacing w:line="440" w:lineRule="exact"/>
        <w:jc w:val="left"/>
        <w:rPr>
          <w:sz w:val="24"/>
        </w:rPr>
      </w:pPr>
      <w:r w:rsidRPr="0039071A">
        <w:rPr>
          <w:rFonts w:hint="eastAsia"/>
          <w:sz w:val="24"/>
        </w:rPr>
        <w:t>2</w:t>
      </w:r>
      <w:r w:rsidRPr="0039071A">
        <w:rPr>
          <w:rFonts w:hint="eastAsia"/>
          <w:sz w:val="24"/>
        </w:rPr>
        <w:t>、新建设计模块代码文件（例：文件名</w:t>
      </w:r>
      <w:r w:rsidRPr="0039071A">
        <w:rPr>
          <w:rFonts w:hint="eastAsia"/>
          <w:b/>
          <w:color w:val="0070C0"/>
          <w:sz w:val="24"/>
        </w:rPr>
        <w:t>lxq_FSM</w:t>
      </w:r>
      <w:r w:rsidRPr="0039071A">
        <w:rPr>
          <w:b/>
          <w:color w:val="0070C0"/>
          <w:sz w:val="24"/>
        </w:rPr>
        <w:t>1</w:t>
      </w:r>
      <w:r w:rsidRPr="0039071A">
        <w:rPr>
          <w:rFonts w:hint="eastAsia"/>
          <w:sz w:val="24"/>
        </w:rPr>
        <w:t>）</w:t>
      </w:r>
    </w:p>
    <w:p w14:paraId="3B1376BF" w14:textId="77777777" w:rsidR="00F105B0" w:rsidRPr="0039071A" w:rsidRDefault="00F105B0" w:rsidP="00F105B0">
      <w:pPr>
        <w:widowControl/>
        <w:spacing w:line="440" w:lineRule="exact"/>
        <w:jc w:val="left"/>
        <w:rPr>
          <w:sz w:val="24"/>
        </w:rPr>
      </w:pPr>
      <w:r w:rsidRPr="0039071A">
        <w:rPr>
          <w:rFonts w:hint="eastAsia"/>
          <w:sz w:val="24"/>
        </w:rPr>
        <w:t>（</w:t>
      </w:r>
      <w:r w:rsidRPr="0039071A">
        <w:rPr>
          <w:rFonts w:hint="eastAsia"/>
          <w:sz w:val="24"/>
        </w:rPr>
        <w:t>1</w:t>
      </w:r>
      <w:r w:rsidRPr="0039071A">
        <w:rPr>
          <w:rFonts w:hint="eastAsia"/>
          <w:sz w:val="24"/>
        </w:rPr>
        <w:t>）设计</w:t>
      </w:r>
      <w:r>
        <w:rPr>
          <w:rFonts w:hint="eastAsia"/>
          <w:sz w:val="24"/>
        </w:rPr>
        <w:t>7</w:t>
      </w:r>
      <w:r>
        <w:rPr>
          <w:sz w:val="24"/>
        </w:rPr>
        <w:t>4HC165</w:t>
      </w:r>
      <w:r>
        <w:rPr>
          <w:rFonts w:hint="eastAsia"/>
          <w:sz w:val="24"/>
        </w:rPr>
        <w:t>芯片</w:t>
      </w:r>
      <w:r w:rsidRPr="0039071A">
        <w:rPr>
          <w:rFonts w:hint="eastAsia"/>
          <w:sz w:val="24"/>
        </w:rPr>
        <w:t>功能模块（例：模块名</w:t>
      </w:r>
      <w:r w:rsidRPr="0039071A">
        <w:rPr>
          <w:rFonts w:hint="eastAsia"/>
          <w:b/>
          <w:color w:val="0070C0"/>
          <w:sz w:val="24"/>
        </w:rPr>
        <w:t>lxq</w:t>
      </w:r>
      <w:r w:rsidRPr="0039071A">
        <w:rPr>
          <w:b/>
          <w:color w:val="0070C0"/>
          <w:sz w:val="24"/>
        </w:rPr>
        <w:t>_74HC</w:t>
      </w:r>
      <w:r>
        <w:rPr>
          <w:b/>
          <w:color w:val="0070C0"/>
          <w:sz w:val="24"/>
        </w:rPr>
        <w:t>165</w:t>
      </w:r>
      <w:r w:rsidRPr="0039071A">
        <w:rPr>
          <w:rFonts w:hint="eastAsia"/>
          <w:sz w:val="24"/>
        </w:rPr>
        <w:t>）</w:t>
      </w:r>
    </w:p>
    <w:p w14:paraId="74BF4145" w14:textId="77777777" w:rsidR="00F105B0" w:rsidRPr="0039071A" w:rsidRDefault="00F105B0" w:rsidP="00F105B0">
      <w:pPr>
        <w:widowControl/>
        <w:spacing w:line="440" w:lineRule="exact"/>
        <w:jc w:val="left"/>
        <w:rPr>
          <w:sz w:val="24"/>
        </w:rPr>
      </w:pPr>
      <w:r w:rsidRPr="0039071A">
        <w:rPr>
          <w:rFonts w:hint="eastAsia"/>
          <w:sz w:val="24"/>
        </w:rPr>
        <w:t>（</w:t>
      </w:r>
      <w:r w:rsidRPr="0039071A">
        <w:rPr>
          <w:rFonts w:hint="eastAsia"/>
          <w:sz w:val="24"/>
        </w:rPr>
        <w:t>2</w:t>
      </w:r>
      <w:r w:rsidRPr="0039071A">
        <w:rPr>
          <w:rFonts w:hint="eastAsia"/>
          <w:sz w:val="24"/>
        </w:rPr>
        <w:t>）设计自动售货机控制电路模块（例：模块名</w:t>
      </w:r>
      <w:r w:rsidRPr="0039071A">
        <w:rPr>
          <w:rFonts w:hint="eastAsia"/>
          <w:b/>
          <w:color w:val="0070C0"/>
          <w:sz w:val="24"/>
        </w:rPr>
        <w:t>lxq</w:t>
      </w:r>
      <w:r w:rsidRPr="0039071A">
        <w:rPr>
          <w:b/>
          <w:color w:val="0070C0"/>
          <w:sz w:val="24"/>
        </w:rPr>
        <w:t>_VM1</w:t>
      </w:r>
      <w:r w:rsidRPr="0039071A">
        <w:rPr>
          <w:rFonts w:hint="eastAsia"/>
          <w:sz w:val="24"/>
        </w:rPr>
        <w:t>）</w:t>
      </w:r>
    </w:p>
    <w:p w14:paraId="6837E3A2" w14:textId="77777777" w:rsidR="00F105B0" w:rsidRPr="0039071A" w:rsidRDefault="00F105B0" w:rsidP="00F105B0">
      <w:pPr>
        <w:widowControl/>
        <w:spacing w:line="440" w:lineRule="exact"/>
        <w:jc w:val="left"/>
        <w:rPr>
          <w:sz w:val="24"/>
        </w:rPr>
      </w:pPr>
      <w:r w:rsidRPr="0039071A">
        <w:rPr>
          <w:sz w:val="24"/>
        </w:rPr>
        <w:t>3</w:t>
      </w:r>
      <w:r w:rsidRPr="0039071A">
        <w:rPr>
          <w:rFonts w:hint="eastAsia"/>
          <w:sz w:val="24"/>
        </w:rPr>
        <w:t>、新建测试平台代码文件（例：文件名</w:t>
      </w:r>
      <w:r w:rsidRPr="0039071A">
        <w:rPr>
          <w:rFonts w:hint="eastAsia"/>
          <w:b/>
          <w:color w:val="0070C0"/>
          <w:sz w:val="24"/>
        </w:rPr>
        <w:t>test_FSM</w:t>
      </w:r>
      <w:r w:rsidRPr="0039071A">
        <w:rPr>
          <w:b/>
          <w:color w:val="0070C0"/>
          <w:sz w:val="24"/>
        </w:rPr>
        <w:t>1</w:t>
      </w:r>
      <w:r w:rsidRPr="0039071A">
        <w:rPr>
          <w:rFonts w:hint="eastAsia"/>
          <w:sz w:val="24"/>
        </w:rPr>
        <w:t>）</w:t>
      </w:r>
    </w:p>
    <w:p w14:paraId="4324A986" w14:textId="77777777" w:rsidR="00F105B0" w:rsidRPr="0039071A" w:rsidRDefault="00F105B0" w:rsidP="00F105B0">
      <w:pPr>
        <w:widowControl/>
        <w:spacing w:line="440" w:lineRule="exact"/>
        <w:jc w:val="left"/>
        <w:rPr>
          <w:sz w:val="24"/>
        </w:rPr>
      </w:pPr>
      <w:r w:rsidRPr="0039071A">
        <w:rPr>
          <w:rFonts w:hint="eastAsia"/>
          <w:sz w:val="24"/>
        </w:rPr>
        <w:t>（</w:t>
      </w:r>
      <w:r w:rsidRPr="0039071A">
        <w:rPr>
          <w:rFonts w:hint="eastAsia"/>
          <w:sz w:val="24"/>
        </w:rPr>
        <w:t>1</w:t>
      </w:r>
      <w:r w:rsidRPr="0039071A">
        <w:rPr>
          <w:rFonts w:hint="eastAsia"/>
          <w:sz w:val="24"/>
        </w:rPr>
        <w:t>）设计</w:t>
      </w:r>
      <w:r>
        <w:rPr>
          <w:rFonts w:hint="eastAsia"/>
          <w:sz w:val="24"/>
        </w:rPr>
        <w:t>7</w:t>
      </w:r>
      <w:r>
        <w:rPr>
          <w:sz w:val="24"/>
        </w:rPr>
        <w:t>4HC165</w:t>
      </w:r>
      <w:r>
        <w:rPr>
          <w:rFonts w:hint="eastAsia"/>
          <w:sz w:val="24"/>
        </w:rPr>
        <w:t>芯片功能</w:t>
      </w:r>
      <w:r w:rsidRPr="0039071A">
        <w:rPr>
          <w:rFonts w:hint="eastAsia"/>
          <w:sz w:val="24"/>
        </w:rPr>
        <w:t>测试平台</w:t>
      </w:r>
      <w:r>
        <w:rPr>
          <w:rFonts w:hint="eastAsia"/>
          <w:sz w:val="24"/>
        </w:rPr>
        <w:t>模块</w:t>
      </w:r>
      <w:r w:rsidRPr="0039071A">
        <w:rPr>
          <w:rFonts w:hint="eastAsia"/>
          <w:sz w:val="24"/>
        </w:rPr>
        <w:t>（例：模块名</w:t>
      </w:r>
      <w:r w:rsidRPr="0039071A">
        <w:rPr>
          <w:rFonts w:hint="eastAsia"/>
          <w:b/>
          <w:color w:val="0070C0"/>
          <w:sz w:val="24"/>
        </w:rPr>
        <w:t>test_</w:t>
      </w:r>
      <w:r w:rsidRPr="0039071A">
        <w:rPr>
          <w:b/>
          <w:color w:val="0070C0"/>
          <w:sz w:val="24"/>
        </w:rPr>
        <w:t>lxq_74HC</w:t>
      </w:r>
      <w:r>
        <w:rPr>
          <w:b/>
          <w:color w:val="0070C0"/>
          <w:sz w:val="24"/>
        </w:rPr>
        <w:t>165</w:t>
      </w:r>
      <w:r w:rsidRPr="0039071A">
        <w:rPr>
          <w:rFonts w:hint="eastAsia"/>
          <w:sz w:val="24"/>
        </w:rPr>
        <w:t>）</w:t>
      </w:r>
    </w:p>
    <w:p w14:paraId="70885431" w14:textId="77777777" w:rsidR="00F105B0" w:rsidRPr="0039071A" w:rsidRDefault="00F105B0" w:rsidP="00F105B0">
      <w:pPr>
        <w:widowControl/>
        <w:spacing w:line="440" w:lineRule="exact"/>
        <w:jc w:val="left"/>
        <w:rPr>
          <w:sz w:val="24"/>
        </w:rPr>
      </w:pPr>
      <w:r w:rsidRPr="0039071A">
        <w:rPr>
          <w:rFonts w:hint="eastAsia"/>
          <w:sz w:val="24"/>
        </w:rPr>
        <w:t>（</w:t>
      </w:r>
      <w:r w:rsidRPr="0039071A">
        <w:rPr>
          <w:rFonts w:hint="eastAsia"/>
          <w:sz w:val="24"/>
        </w:rPr>
        <w:t>2</w:t>
      </w:r>
      <w:r w:rsidRPr="0039071A">
        <w:rPr>
          <w:rFonts w:hint="eastAsia"/>
          <w:sz w:val="24"/>
        </w:rPr>
        <w:t>）设计自动售货机控制电路测试平台模块（例：模块名</w:t>
      </w:r>
      <w:r w:rsidRPr="0039071A">
        <w:rPr>
          <w:rFonts w:hint="eastAsia"/>
          <w:b/>
          <w:color w:val="0070C0"/>
          <w:sz w:val="24"/>
        </w:rPr>
        <w:t>t</w:t>
      </w:r>
      <w:r w:rsidRPr="0039071A">
        <w:rPr>
          <w:b/>
          <w:color w:val="0070C0"/>
          <w:sz w:val="24"/>
        </w:rPr>
        <w:t>est_</w:t>
      </w:r>
      <w:r w:rsidRPr="0039071A">
        <w:rPr>
          <w:rFonts w:hint="eastAsia"/>
          <w:b/>
          <w:color w:val="0070C0"/>
          <w:sz w:val="24"/>
        </w:rPr>
        <w:t>lxq</w:t>
      </w:r>
      <w:r w:rsidRPr="0039071A">
        <w:rPr>
          <w:b/>
          <w:color w:val="0070C0"/>
          <w:sz w:val="24"/>
        </w:rPr>
        <w:t>_VM1</w:t>
      </w:r>
      <w:r w:rsidRPr="0039071A">
        <w:rPr>
          <w:rFonts w:hint="eastAsia"/>
          <w:sz w:val="24"/>
        </w:rPr>
        <w:t>）</w:t>
      </w:r>
    </w:p>
    <w:p w14:paraId="3912C5D3" w14:textId="77777777" w:rsidR="00F105B0" w:rsidRPr="00D54646" w:rsidRDefault="00F105B0" w:rsidP="00F105B0">
      <w:pPr>
        <w:widowControl/>
        <w:jc w:val="left"/>
        <w:rPr>
          <w:sz w:val="24"/>
        </w:rPr>
      </w:pPr>
    </w:p>
    <w:p w14:paraId="203C0A65" w14:textId="77777777" w:rsidR="00F105B0" w:rsidRPr="0096621D" w:rsidRDefault="00F105B0" w:rsidP="00F105B0">
      <w:pPr>
        <w:pStyle w:val="2"/>
        <w:spacing w:before="156" w:after="156"/>
      </w:pPr>
      <w:r w:rsidRPr="0096621D">
        <w:rPr>
          <w:rFonts w:hint="eastAsia"/>
        </w:rPr>
        <w:t>测试题</w:t>
      </w:r>
      <w:r w:rsidRPr="0096621D">
        <w:rPr>
          <w:rFonts w:hint="eastAsia"/>
        </w:rPr>
        <w:t>1</w:t>
      </w:r>
      <w:r w:rsidRPr="0096621D">
        <w:rPr>
          <w:rFonts w:hint="eastAsia"/>
        </w:rPr>
        <w:t>：</w:t>
      </w:r>
    </w:p>
    <w:p w14:paraId="3A6776E5" w14:textId="77777777" w:rsidR="00F105B0" w:rsidRPr="0096621D" w:rsidRDefault="00F105B0" w:rsidP="00F105B0">
      <w:pPr>
        <w:pStyle w:val="af"/>
        <w:widowControl/>
        <w:numPr>
          <w:ilvl w:val="0"/>
          <w:numId w:val="11"/>
        </w:numPr>
        <w:ind w:left="5670" w:firstLineChars="0"/>
        <w:jc w:val="left"/>
        <w:rPr>
          <w:b/>
          <w:sz w:val="24"/>
        </w:rPr>
      </w:pPr>
      <w:r w:rsidRPr="0096621D">
        <w:rPr>
          <w:rFonts w:hint="eastAsia"/>
          <w:b/>
          <w:sz w:val="24"/>
        </w:rPr>
        <w:t>实验内容：</w:t>
      </w:r>
    </w:p>
    <w:p w14:paraId="2E48FD7E" w14:textId="77777777" w:rsidR="00F105B0" w:rsidRDefault="00F105B0" w:rsidP="00F105B0">
      <w:pPr>
        <w:widowControl/>
        <w:spacing w:line="440" w:lineRule="exact"/>
        <w:ind w:left="510"/>
        <w:jc w:val="left"/>
        <w:rPr>
          <w:sz w:val="24"/>
        </w:rPr>
      </w:pPr>
      <w:r>
        <w:rPr>
          <w:rFonts w:hint="eastAsia"/>
          <w:sz w:val="24"/>
        </w:rPr>
        <w:t>下图是芯片</w:t>
      </w:r>
      <w:r>
        <w:rPr>
          <w:rFonts w:hint="eastAsia"/>
          <w:sz w:val="24"/>
        </w:rPr>
        <w:t>7</w:t>
      </w:r>
      <w:r>
        <w:rPr>
          <w:sz w:val="24"/>
        </w:rPr>
        <w:t>4HC165</w:t>
      </w:r>
      <w:r>
        <w:rPr>
          <w:rFonts w:hint="eastAsia"/>
          <w:sz w:val="24"/>
        </w:rPr>
        <w:t>的引脚图以及功能表，请用</w:t>
      </w:r>
      <w:r>
        <w:rPr>
          <w:rFonts w:hint="eastAsia"/>
          <w:sz w:val="24"/>
        </w:rPr>
        <w:t>Verilog</w:t>
      </w:r>
      <w:r>
        <w:rPr>
          <w:sz w:val="24"/>
        </w:rPr>
        <w:t xml:space="preserve"> HDL</w:t>
      </w:r>
      <w:r>
        <w:rPr>
          <w:rFonts w:hint="eastAsia"/>
          <w:sz w:val="24"/>
        </w:rPr>
        <w:t>描述此模块。（给老师检查模块代码及综合后的仿真）</w:t>
      </w:r>
    </w:p>
    <w:p w14:paraId="41319D7F" w14:textId="77777777" w:rsidR="00F105B0" w:rsidRPr="00891661" w:rsidRDefault="00F105B0" w:rsidP="00F105B0">
      <w:pPr>
        <w:widowControl/>
        <w:ind w:left="510"/>
        <w:jc w:val="left"/>
        <w:rPr>
          <w:sz w:val="24"/>
        </w:rPr>
      </w:pPr>
      <w:r>
        <w:rPr>
          <w:noProof/>
        </w:rPr>
        <w:drawing>
          <wp:inline distT="0" distB="0" distL="0" distR="0" wp14:anchorId="2DD8DCEE" wp14:editId="73A05D44">
            <wp:extent cx="1533524" cy="1952625"/>
            <wp:effectExtent l="19050" t="0" r="0" b="0"/>
            <wp:docPr id="1918845241" name="图片 1918845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42559" cy="19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D4E">
        <w:rPr>
          <w:noProof/>
          <w:sz w:val="24"/>
        </w:rPr>
        <w:drawing>
          <wp:inline distT="0" distB="0" distL="0" distR="0" wp14:anchorId="6A26EC7E" wp14:editId="724B821A">
            <wp:extent cx="5274310" cy="1162050"/>
            <wp:effectExtent l="1905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D8FF" w14:textId="77777777" w:rsidR="00F105B0" w:rsidRDefault="00F105B0" w:rsidP="00F105B0">
      <w:pPr>
        <w:spacing w:line="440" w:lineRule="exact"/>
        <w:rPr>
          <w:sz w:val="24"/>
        </w:rPr>
      </w:pPr>
      <w:r>
        <w:rPr>
          <w:rFonts w:hint="eastAsia"/>
          <w:b/>
          <w:sz w:val="24"/>
        </w:rPr>
        <w:lastRenderedPageBreak/>
        <w:t>二、</w:t>
      </w:r>
      <w:r w:rsidRPr="00CC324E">
        <w:rPr>
          <w:rFonts w:hint="eastAsia"/>
          <w:b/>
          <w:sz w:val="24"/>
        </w:rPr>
        <w:t>实验结果和数据处理</w:t>
      </w:r>
      <w:r>
        <w:rPr>
          <w:rFonts w:hint="eastAsia"/>
          <w:b/>
          <w:sz w:val="24"/>
        </w:rPr>
        <w:t>：</w:t>
      </w:r>
    </w:p>
    <w:p w14:paraId="22586988" w14:textId="77777777" w:rsidR="00F105B0" w:rsidRDefault="00F105B0" w:rsidP="00F105B0">
      <w:pPr>
        <w:spacing w:line="440" w:lineRule="exact"/>
        <w:ind w:firstLineChars="200" w:firstLine="480"/>
        <w:rPr>
          <w:sz w:val="24"/>
        </w:rPr>
      </w:pPr>
      <w:r w:rsidRPr="007967F9">
        <w:rPr>
          <w:rFonts w:hint="eastAsia"/>
          <w:sz w:val="24"/>
        </w:rPr>
        <w:t>1</w:t>
      </w:r>
      <w:r w:rsidRPr="007967F9">
        <w:rPr>
          <w:rFonts w:hint="eastAsia"/>
          <w:sz w:val="24"/>
        </w:rPr>
        <w:t>、</w:t>
      </w:r>
      <w:r>
        <w:rPr>
          <w:rFonts w:hint="eastAsia"/>
          <w:sz w:val="24"/>
        </w:rPr>
        <w:t>实验记录</w:t>
      </w:r>
    </w:p>
    <w:p w14:paraId="34D55768" w14:textId="77777777" w:rsidR="00F105B0" w:rsidRDefault="00F105B0" w:rsidP="00F105B0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7</w:t>
      </w:r>
      <w:r>
        <w:rPr>
          <w:sz w:val="24"/>
        </w:rPr>
        <w:t>4HC165</w:t>
      </w:r>
      <w:r>
        <w:rPr>
          <w:rFonts w:hint="eastAsia"/>
          <w:sz w:val="24"/>
        </w:rPr>
        <w:t>模块代码</w:t>
      </w:r>
    </w:p>
    <w:p w14:paraId="7786F1D1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  <w:r w:rsidRPr="009D3555">
        <w:rPr>
          <w:noProof/>
          <w:szCs w:val="21"/>
        </w:rPr>
        <w:drawing>
          <wp:inline distT="0" distB="0" distL="0" distR="0" wp14:anchorId="55CB019A" wp14:editId="680948FC">
            <wp:extent cx="5010849" cy="2772162"/>
            <wp:effectExtent l="0" t="0" r="0" b="9525"/>
            <wp:docPr id="1589567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6775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B0E3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231DC47E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200" w:firstLine="420"/>
        <w:rPr>
          <w:szCs w:val="21"/>
        </w:rPr>
      </w:pPr>
    </w:p>
    <w:p w14:paraId="4807C8F3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1"/>
        </w:rPr>
      </w:pPr>
    </w:p>
    <w:p w14:paraId="6DB4EE70" w14:textId="77777777" w:rsidR="00F105B0" w:rsidRDefault="00F105B0" w:rsidP="00F105B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7</w:t>
      </w:r>
      <w:r>
        <w:rPr>
          <w:sz w:val="24"/>
        </w:rPr>
        <w:t>4HC165</w:t>
      </w:r>
      <w:r>
        <w:rPr>
          <w:rFonts w:hint="eastAsia"/>
          <w:sz w:val="24"/>
        </w:rPr>
        <w:t>测试平台代码</w:t>
      </w:r>
    </w:p>
    <w:p w14:paraId="512C288F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 w:rsidRPr="009D3555">
        <w:rPr>
          <w:noProof/>
        </w:rPr>
        <w:drawing>
          <wp:inline distT="0" distB="0" distL="0" distR="0" wp14:anchorId="4741D5CC" wp14:editId="43B3BC50">
            <wp:extent cx="4925112" cy="3743847"/>
            <wp:effectExtent l="0" t="0" r="8890" b="9525"/>
            <wp:docPr id="1445930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3077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E91E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58FB207E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351A6C53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1BA6ADE" w14:textId="77777777" w:rsidR="00F105B0" w:rsidRDefault="00F105B0" w:rsidP="00F105B0">
      <w:pPr>
        <w:pStyle w:val="2"/>
        <w:spacing w:before="156" w:after="156"/>
      </w:pPr>
      <w:r w:rsidRPr="0096621D">
        <w:rPr>
          <w:rFonts w:hint="eastAsia"/>
        </w:rPr>
        <w:t>测试题</w:t>
      </w:r>
      <w:r>
        <w:t>2</w:t>
      </w:r>
      <w:r w:rsidRPr="0096621D">
        <w:rPr>
          <w:rFonts w:hint="eastAsia"/>
        </w:rPr>
        <w:t>：</w:t>
      </w:r>
    </w:p>
    <w:p w14:paraId="77A2A1C2" w14:textId="77777777" w:rsidR="00F105B0" w:rsidRPr="00382E3C" w:rsidRDefault="00F105B0" w:rsidP="00F105B0">
      <w:pPr>
        <w:widowControl/>
        <w:jc w:val="left"/>
        <w:rPr>
          <w:b/>
          <w:sz w:val="24"/>
        </w:rPr>
      </w:pPr>
      <w:r>
        <w:rPr>
          <w:rFonts w:hint="eastAsia"/>
          <w:b/>
          <w:sz w:val="24"/>
        </w:rPr>
        <w:t>一、</w:t>
      </w:r>
      <w:r w:rsidRPr="00382E3C">
        <w:rPr>
          <w:rFonts w:hint="eastAsia"/>
          <w:b/>
          <w:sz w:val="24"/>
        </w:rPr>
        <w:t>实验内容：</w:t>
      </w:r>
    </w:p>
    <w:p w14:paraId="35248AE2" w14:textId="77777777" w:rsidR="00F105B0" w:rsidRDefault="00F105B0" w:rsidP="00F105B0">
      <w:pPr>
        <w:spacing w:line="440" w:lineRule="exact"/>
        <w:ind w:firstLineChars="200" w:firstLine="480"/>
        <w:rPr>
          <w:sz w:val="24"/>
        </w:rPr>
      </w:pPr>
      <w:r w:rsidRPr="0062610C">
        <w:rPr>
          <w:rFonts w:hint="eastAsia"/>
          <w:sz w:val="24"/>
        </w:rPr>
        <w:t>利用状态机实现一个简单自动售货机控制电路。该自动售货机</w:t>
      </w:r>
      <w:r>
        <w:rPr>
          <w:rFonts w:hint="eastAsia"/>
          <w:sz w:val="24"/>
        </w:rPr>
        <w:t>有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个投币口，</w:t>
      </w:r>
      <w:r w:rsidRPr="0062610C">
        <w:rPr>
          <w:rFonts w:hint="eastAsia"/>
          <w:sz w:val="24"/>
        </w:rPr>
        <w:t>电路</w:t>
      </w:r>
      <w:r>
        <w:rPr>
          <w:rFonts w:hint="eastAsia"/>
          <w:sz w:val="24"/>
        </w:rPr>
        <w:t>可接受</w:t>
      </w:r>
      <w:r>
        <w:rPr>
          <w:sz w:val="24"/>
        </w:rPr>
        <w:t>5</w:t>
      </w:r>
      <w:r>
        <w:rPr>
          <w:rFonts w:hint="eastAsia"/>
          <w:sz w:val="24"/>
        </w:rPr>
        <w:t>角</w:t>
      </w:r>
      <w:r w:rsidRPr="0062610C">
        <w:rPr>
          <w:rFonts w:hint="eastAsia"/>
          <w:sz w:val="24"/>
        </w:rPr>
        <w:t>元和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元硬币</w:t>
      </w:r>
      <w:r w:rsidRPr="0062610C">
        <w:rPr>
          <w:rFonts w:hint="eastAsia"/>
          <w:sz w:val="24"/>
        </w:rPr>
        <w:t>，商品</w:t>
      </w:r>
      <w:r w:rsidRPr="0062610C">
        <w:rPr>
          <w:rFonts w:hint="eastAsia"/>
          <w:sz w:val="24"/>
        </w:rPr>
        <w:t>2</w:t>
      </w:r>
      <w:r>
        <w:rPr>
          <w:rFonts w:hint="eastAsia"/>
          <w:sz w:val="24"/>
        </w:rPr>
        <w:t>.</w:t>
      </w:r>
      <w:r>
        <w:rPr>
          <w:sz w:val="24"/>
        </w:rPr>
        <w:t>5</w:t>
      </w:r>
      <w:r w:rsidRPr="0062610C">
        <w:rPr>
          <w:rFonts w:hint="eastAsia"/>
          <w:sz w:val="24"/>
        </w:rPr>
        <w:t>元一件，</w:t>
      </w:r>
      <w:r w:rsidRPr="00D36F37">
        <w:rPr>
          <w:rFonts w:hint="eastAsia"/>
          <w:sz w:val="24"/>
        </w:rPr>
        <w:t>当累计投入的货币额到达</w:t>
      </w:r>
      <w:r w:rsidRPr="00D36F37">
        <w:rPr>
          <w:sz w:val="24"/>
        </w:rPr>
        <w:t>2.5</w:t>
      </w:r>
      <w:r>
        <w:rPr>
          <w:rFonts w:hint="eastAsia"/>
          <w:sz w:val="24"/>
        </w:rPr>
        <w:t>元一件时，</w:t>
      </w:r>
      <w:r w:rsidRPr="0062610C">
        <w:rPr>
          <w:rFonts w:hint="eastAsia"/>
          <w:sz w:val="24"/>
        </w:rPr>
        <w:t>自动售货机</w:t>
      </w:r>
      <w:r>
        <w:rPr>
          <w:rFonts w:hint="eastAsia"/>
          <w:sz w:val="24"/>
        </w:rPr>
        <w:t>输出商品，当累计投入的货币额超过</w:t>
      </w:r>
      <w:r>
        <w:rPr>
          <w:rFonts w:hint="eastAsia"/>
          <w:sz w:val="24"/>
        </w:rPr>
        <w:t>2.5</w:t>
      </w:r>
      <w:r w:rsidRPr="00D36F37">
        <w:rPr>
          <w:rFonts w:hint="eastAsia"/>
          <w:sz w:val="24"/>
        </w:rPr>
        <w:t>元时，</w:t>
      </w:r>
      <w:r w:rsidRPr="0062610C">
        <w:rPr>
          <w:rFonts w:hint="eastAsia"/>
          <w:sz w:val="24"/>
        </w:rPr>
        <w:t>自动售货机</w:t>
      </w:r>
      <w:r w:rsidRPr="00D36F37">
        <w:rPr>
          <w:rFonts w:hint="eastAsia"/>
          <w:sz w:val="24"/>
        </w:rPr>
        <w:t>输出商品并找零</w:t>
      </w:r>
      <w:r w:rsidRPr="0062610C">
        <w:rPr>
          <w:rFonts w:hint="eastAsia"/>
          <w:sz w:val="24"/>
        </w:rPr>
        <w:t>。</w:t>
      </w:r>
      <w:r>
        <w:rPr>
          <w:rFonts w:hint="eastAsia"/>
          <w:sz w:val="24"/>
        </w:rPr>
        <w:t>输入信号</w:t>
      </w:r>
      <w:r>
        <w:rPr>
          <w:sz w:val="24"/>
        </w:rPr>
        <w:t>D_</w:t>
      </w:r>
      <w:r>
        <w:rPr>
          <w:rFonts w:hint="eastAsia"/>
          <w:sz w:val="24"/>
        </w:rPr>
        <w:t>in</w:t>
      </w:r>
      <w:r w:rsidRPr="0062610C">
        <w:rPr>
          <w:rFonts w:hint="eastAsia"/>
          <w:sz w:val="24"/>
        </w:rPr>
        <w:t>[0]</w:t>
      </w:r>
      <w:r w:rsidRPr="0062610C">
        <w:rPr>
          <w:rFonts w:hint="eastAsia"/>
          <w:sz w:val="24"/>
        </w:rPr>
        <w:t>表示投入</w:t>
      </w:r>
      <w:r w:rsidRPr="0062610C">
        <w:rPr>
          <w:rFonts w:hint="eastAsia"/>
          <w:sz w:val="24"/>
        </w:rPr>
        <w:t>5</w:t>
      </w:r>
      <w:r w:rsidRPr="0062610C">
        <w:rPr>
          <w:rFonts w:hint="eastAsia"/>
          <w:sz w:val="24"/>
        </w:rPr>
        <w:t>角，</w:t>
      </w:r>
      <w:r>
        <w:rPr>
          <w:rFonts w:hint="eastAsia"/>
          <w:sz w:val="24"/>
        </w:rPr>
        <w:t>D</w:t>
      </w:r>
      <w:r>
        <w:rPr>
          <w:sz w:val="24"/>
        </w:rPr>
        <w:t>_in</w:t>
      </w:r>
      <w:r w:rsidRPr="0062610C">
        <w:rPr>
          <w:rFonts w:hint="eastAsia"/>
          <w:sz w:val="24"/>
        </w:rPr>
        <w:t>[1]</w:t>
      </w:r>
      <w:r w:rsidRPr="0062610C">
        <w:rPr>
          <w:rFonts w:hint="eastAsia"/>
          <w:sz w:val="24"/>
        </w:rPr>
        <w:t>表示投入</w:t>
      </w:r>
      <w:r w:rsidRPr="0062610C">
        <w:rPr>
          <w:rFonts w:hint="eastAsia"/>
          <w:sz w:val="24"/>
        </w:rPr>
        <w:t>1</w:t>
      </w:r>
      <w:r w:rsidRPr="0062610C">
        <w:rPr>
          <w:rFonts w:hint="eastAsia"/>
          <w:sz w:val="24"/>
        </w:rPr>
        <w:t>元，</w:t>
      </w:r>
      <w:r w:rsidRPr="0062610C">
        <w:rPr>
          <w:rFonts w:hint="eastAsia"/>
          <w:sz w:val="24"/>
        </w:rPr>
        <w:t>D_out</w:t>
      </w:r>
      <w:r w:rsidRPr="0062610C">
        <w:rPr>
          <w:rFonts w:hint="eastAsia"/>
          <w:sz w:val="24"/>
        </w:rPr>
        <w:t>表示是否提供货品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C</w:t>
      </w:r>
      <w:r>
        <w:rPr>
          <w:rFonts w:hint="eastAsia"/>
          <w:sz w:val="24"/>
        </w:rPr>
        <w:t>表示是否找零。</w:t>
      </w:r>
      <w:r w:rsidRPr="00962E8E">
        <w:rPr>
          <w:rFonts w:hint="eastAsia"/>
          <w:sz w:val="24"/>
        </w:rPr>
        <w:t>电路的输入输出端口如</w:t>
      </w:r>
      <w:r>
        <w:rPr>
          <w:rFonts w:hint="eastAsia"/>
          <w:sz w:val="24"/>
        </w:rPr>
        <w:t>下图</w:t>
      </w:r>
      <w:r w:rsidRPr="00962E8E">
        <w:rPr>
          <w:rFonts w:hint="eastAsia"/>
          <w:sz w:val="24"/>
        </w:rPr>
        <w:t>所示，</w:t>
      </w:r>
      <w:r>
        <w:rPr>
          <w:rFonts w:hint="eastAsia"/>
          <w:sz w:val="24"/>
        </w:rPr>
        <w:t>请</w:t>
      </w:r>
      <w:r w:rsidRPr="0062610C">
        <w:rPr>
          <w:rFonts w:hint="eastAsia"/>
          <w:sz w:val="24"/>
        </w:rPr>
        <w:t>用</w:t>
      </w:r>
      <w:r w:rsidRPr="0062610C">
        <w:rPr>
          <w:rFonts w:hint="eastAsia"/>
          <w:sz w:val="24"/>
        </w:rPr>
        <w:t>Moore</w:t>
      </w:r>
      <w:r w:rsidRPr="0062610C">
        <w:rPr>
          <w:rFonts w:hint="eastAsia"/>
          <w:sz w:val="24"/>
        </w:rPr>
        <w:t>型</w:t>
      </w:r>
      <w:r>
        <w:rPr>
          <w:rFonts w:hint="eastAsia"/>
          <w:sz w:val="24"/>
        </w:rPr>
        <w:t>状态机</w:t>
      </w:r>
      <w:r w:rsidRPr="0062610C">
        <w:rPr>
          <w:rFonts w:hint="eastAsia"/>
          <w:sz w:val="24"/>
        </w:rPr>
        <w:t>实现。</w:t>
      </w:r>
      <w:r>
        <w:rPr>
          <w:rFonts w:hint="eastAsia"/>
          <w:sz w:val="24"/>
        </w:rPr>
        <w:t>（给老师检查模块代码及综合后的仿真）</w:t>
      </w:r>
    </w:p>
    <w:p w14:paraId="55F0E03C" w14:textId="77777777" w:rsidR="00F105B0" w:rsidRDefault="00F105B0" w:rsidP="00F105B0">
      <w:pPr>
        <w:spacing w:line="440" w:lineRule="exact"/>
        <w:ind w:firstLineChars="200" w:firstLine="420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14C34A8" wp14:editId="438D0AF1">
            <wp:simplePos x="0" y="0"/>
            <wp:positionH relativeFrom="column">
              <wp:posOffset>250825</wp:posOffset>
            </wp:positionH>
            <wp:positionV relativeFrom="paragraph">
              <wp:posOffset>193675</wp:posOffset>
            </wp:positionV>
            <wp:extent cx="3510280" cy="2263140"/>
            <wp:effectExtent l="0" t="0" r="0" b="3810"/>
            <wp:wrapSquare wrapText="bothSides"/>
            <wp:docPr id="1012149276" name="图片 1" descr="图示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49276" name="图片 1" descr="图示, 日程表&#10;&#10;描述已自动生成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7395D" w14:textId="77777777" w:rsidR="00F105B0" w:rsidRDefault="00F105B0" w:rsidP="00F105B0">
      <w:pPr>
        <w:spacing w:line="440" w:lineRule="exact"/>
        <w:ind w:firstLineChars="200" w:firstLine="480"/>
        <w:rPr>
          <w:sz w:val="24"/>
        </w:rPr>
      </w:pPr>
    </w:p>
    <w:p w14:paraId="1FC056EA" w14:textId="77777777" w:rsidR="00F105B0" w:rsidRDefault="00F105B0" w:rsidP="00F105B0">
      <w:pPr>
        <w:spacing w:line="440" w:lineRule="exact"/>
        <w:ind w:firstLineChars="200" w:firstLine="480"/>
        <w:rPr>
          <w:sz w:val="24"/>
        </w:rPr>
      </w:pPr>
    </w:p>
    <w:p w14:paraId="30D31657" w14:textId="77777777" w:rsidR="00F105B0" w:rsidRDefault="00F105B0" w:rsidP="00F105B0">
      <w:pPr>
        <w:spacing w:line="440" w:lineRule="exact"/>
        <w:ind w:firstLineChars="200" w:firstLine="480"/>
        <w:rPr>
          <w:sz w:val="24"/>
        </w:rPr>
      </w:pPr>
    </w:p>
    <w:p w14:paraId="2D0CDE73" w14:textId="77777777" w:rsidR="00F105B0" w:rsidRDefault="00F105B0" w:rsidP="00F105B0">
      <w:pPr>
        <w:spacing w:line="440" w:lineRule="exact"/>
        <w:ind w:firstLineChars="200" w:firstLine="480"/>
        <w:rPr>
          <w:sz w:val="24"/>
        </w:rPr>
      </w:pPr>
    </w:p>
    <w:p w14:paraId="61BEA942" w14:textId="77777777" w:rsidR="00F105B0" w:rsidRDefault="00F105B0" w:rsidP="00F105B0">
      <w:pPr>
        <w:spacing w:line="440" w:lineRule="exact"/>
        <w:ind w:firstLineChars="200" w:firstLine="480"/>
        <w:rPr>
          <w:sz w:val="24"/>
        </w:rPr>
      </w:pPr>
    </w:p>
    <w:p w14:paraId="6A702DC1" w14:textId="77777777" w:rsidR="00F105B0" w:rsidRDefault="00F105B0" w:rsidP="00F105B0">
      <w:pPr>
        <w:spacing w:line="440" w:lineRule="exact"/>
        <w:ind w:firstLineChars="200" w:firstLine="480"/>
        <w:rPr>
          <w:sz w:val="24"/>
        </w:rPr>
      </w:pPr>
    </w:p>
    <w:p w14:paraId="6C982AB7" w14:textId="77777777" w:rsidR="00F105B0" w:rsidRDefault="00F105B0" w:rsidP="00F105B0">
      <w:pPr>
        <w:spacing w:line="440" w:lineRule="exact"/>
        <w:rPr>
          <w:sz w:val="24"/>
        </w:rPr>
      </w:pPr>
    </w:p>
    <w:p w14:paraId="24AB9403" w14:textId="77777777" w:rsidR="00F105B0" w:rsidRDefault="00F105B0" w:rsidP="00F105B0">
      <w:pPr>
        <w:spacing w:line="440" w:lineRule="exact"/>
        <w:rPr>
          <w:b/>
          <w:sz w:val="24"/>
        </w:rPr>
      </w:pPr>
    </w:p>
    <w:p w14:paraId="6559EF5C" w14:textId="77777777" w:rsidR="00F105B0" w:rsidRDefault="00F105B0" w:rsidP="00F105B0">
      <w:pPr>
        <w:spacing w:line="440" w:lineRule="exact"/>
        <w:rPr>
          <w:sz w:val="24"/>
        </w:rPr>
      </w:pPr>
      <w:r>
        <w:rPr>
          <w:rFonts w:hint="eastAsia"/>
          <w:b/>
          <w:sz w:val="24"/>
        </w:rPr>
        <w:t>二、</w:t>
      </w:r>
      <w:r w:rsidRPr="00CC324E">
        <w:rPr>
          <w:rFonts w:hint="eastAsia"/>
          <w:b/>
          <w:sz w:val="24"/>
        </w:rPr>
        <w:t>实验结果和数据处理</w:t>
      </w:r>
      <w:r>
        <w:rPr>
          <w:rFonts w:hint="eastAsia"/>
          <w:b/>
          <w:sz w:val="24"/>
        </w:rPr>
        <w:t>：</w:t>
      </w:r>
    </w:p>
    <w:p w14:paraId="46408612" w14:textId="77777777" w:rsidR="00F105B0" w:rsidRPr="001D3377" w:rsidRDefault="00F105B0" w:rsidP="00F105B0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）状态图（自动售货机控制电路）</w:t>
      </w:r>
    </w:p>
    <w:p w14:paraId="34643EBA" w14:textId="77777777" w:rsidR="00F105B0" w:rsidRDefault="00F105B0" w:rsidP="00F105B0">
      <w:pPr>
        <w:rPr>
          <w:szCs w:val="21"/>
        </w:rPr>
      </w:pPr>
      <w:r w:rsidRPr="009D3555">
        <w:rPr>
          <w:noProof/>
          <w:szCs w:val="21"/>
        </w:rPr>
        <w:lastRenderedPageBreak/>
        <w:drawing>
          <wp:inline distT="0" distB="0" distL="0" distR="0" wp14:anchorId="14E98756" wp14:editId="6B9F92C4">
            <wp:extent cx="3861679" cy="3221010"/>
            <wp:effectExtent l="0" t="0" r="0" b="0"/>
            <wp:docPr id="1171111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38" cy="322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FDB1" w14:textId="77777777" w:rsidR="00F105B0" w:rsidRDefault="00F105B0" w:rsidP="00F105B0">
      <w:pPr>
        <w:rPr>
          <w:szCs w:val="21"/>
        </w:rPr>
      </w:pPr>
    </w:p>
    <w:p w14:paraId="0A9B875F" w14:textId="77777777" w:rsidR="00F105B0" w:rsidRDefault="00F105B0" w:rsidP="00F105B0">
      <w:pPr>
        <w:rPr>
          <w:szCs w:val="21"/>
        </w:rPr>
      </w:pPr>
    </w:p>
    <w:p w14:paraId="0BA4F034" w14:textId="77777777" w:rsidR="00F105B0" w:rsidRDefault="00F105B0" w:rsidP="00F105B0">
      <w:pPr>
        <w:rPr>
          <w:szCs w:val="21"/>
        </w:rPr>
      </w:pPr>
    </w:p>
    <w:p w14:paraId="519FA034" w14:textId="77777777" w:rsidR="00F105B0" w:rsidRDefault="00F105B0" w:rsidP="00F105B0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Pr="001D3377">
        <w:rPr>
          <w:rFonts w:hint="eastAsia"/>
          <w:sz w:val="24"/>
        </w:rPr>
        <w:t>自动售货机电路</w:t>
      </w:r>
      <w:r>
        <w:rPr>
          <w:rFonts w:hint="eastAsia"/>
          <w:sz w:val="24"/>
        </w:rPr>
        <w:t>模块</w:t>
      </w:r>
      <w:r w:rsidRPr="001D3377">
        <w:rPr>
          <w:rFonts w:hint="eastAsia"/>
          <w:sz w:val="24"/>
        </w:rPr>
        <w:t>代码</w:t>
      </w:r>
      <w:r>
        <w:rPr>
          <w:rFonts w:hint="eastAsia"/>
          <w:sz w:val="24"/>
        </w:rPr>
        <w:t>（</w:t>
      </w:r>
      <w:r w:rsidRPr="004808FE">
        <w:rPr>
          <w:rFonts w:hint="eastAsia"/>
          <w:sz w:val="24"/>
        </w:rPr>
        <w:t>状态机各状态按独热码编码</w:t>
      </w:r>
      <w:r>
        <w:rPr>
          <w:rFonts w:hint="eastAsia"/>
          <w:sz w:val="24"/>
        </w:rPr>
        <w:t>）</w:t>
      </w:r>
    </w:p>
    <w:p w14:paraId="73D1D643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 w:rsidRPr="0075764E">
        <w:rPr>
          <w:noProof/>
        </w:rPr>
        <w:drawing>
          <wp:inline distT="0" distB="0" distL="0" distR="0" wp14:anchorId="4CCF20BD" wp14:editId="4127D9B0">
            <wp:extent cx="5274310" cy="4163695"/>
            <wp:effectExtent l="0" t="0" r="0" b="0"/>
            <wp:docPr id="551534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3403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923D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2A6F09D1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00D866CE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</w:p>
    <w:p w14:paraId="08EC9214" w14:textId="77777777" w:rsidR="00F105B0" w:rsidRDefault="00F105B0" w:rsidP="00F105B0"/>
    <w:p w14:paraId="76ACC74E" w14:textId="77777777" w:rsidR="00F105B0" w:rsidRDefault="00F105B0" w:rsidP="00F105B0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）综合前仿真截图</w:t>
      </w:r>
    </w:p>
    <w:p w14:paraId="5D66EFF6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 w:rsidRPr="0075764E">
        <w:rPr>
          <w:noProof/>
        </w:rPr>
        <w:drawing>
          <wp:inline distT="0" distB="0" distL="0" distR="0" wp14:anchorId="30D70569" wp14:editId="43F76A21">
            <wp:extent cx="5274310" cy="487680"/>
            <wp:effectExtent l="0" t="0" r="0" b="0"/>
            <wp:docPr id="73548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8848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2E8" w14:textId="77777777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EB81FD8" w14:textId="77777777" w:rsidR="00F105B0" w:rsidRDefault="00F105B0" w:rsidP="00F105B0">
      <w:pPr>
        <w:rPr>
          <w:sz w:val="24"/>
        </w:rPr>
      </w:pPr>
    </w:p>
    <w:p w14:paraId="08AA78D7" w14:textId="77777777" w:rsidR="00F105B0" w:rsidRDefault="00F105B0" w:rsidP="00F105B0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）综合</w:t>
      </w:r>
      <w:r>
        <w:rPr>
          <w:rFonts w:hint="eastAsia"/>
          <w:sz w:val="24"/>
        </w:rPr>
        <w:t>RTL View</w:t>
      </w:r>
      <w:r>
        <w:rPr>
          <w:rFonts w:hint="eastAsia"/>
          <w:sz w:val="24"/>
        </w:rPr>
        <w:t>截图</w:t>
      </w:r>
    </w:p>
    <w:p w14:paraId="494E56A8" w14:textId="2AB7B271" w:rsidR="00F105B0" w:rsidRDefault="00F105B0" w:rsidP="00F10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35"/>
      </w:pPr>
      <w:r w:rsidRPr="0075764E">
        <w:rPr>
          <w:noProof/>
        </w:rPr>
        <w:drawing>
          <wp:inline distT="0" distB="0" distL="0" distR="0" wp14:anchorId="05AF5DCA" wp14:editId="33ADD424">
            <wp:extent cx="5274310" cy="1770380"/>
            <wp:effectExtent l="0" t="0" r="0" b="0"/>
            <wp:docPr id="1728637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3744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58A7" w14:textId="77777777" w:rsidR="00F105B0" w:rsidRPr="00860223" w:rsidRDefault="00F105B0" w:rsidP="00F105B0"/>
    <w:p w14:paraId="27E3F35F" w14:textId="77777777" w:rsidR="006B1EC6" w:rsidRPr="00B15F16" w:rsidRDefault="006B1EC6">
      <w:pPr>
        <w:widowControl/>
        <w:jc w:val="left"/>
        <w:rPr>
          <w:rFonts w:ascii="Cambria" w:hAnsi="Cambria"/>
          <w:b/>
          <w:sz w:val="32"/>
          <w:szCs w:val="32"/>
        </w:rPr>
      </w:pPr>
    </w:p>
    <w:sectPr w:rsidR="006B1EC6" w:rsidRPr="00B15F16" w:rsidSect="00ED15C1">
      <w:footerReference w:type="even" r:id="rId240"/>
      <w:footerReference w:type="default" r:id="rId241"/>
      <w:pgSz w:w="11906" w:h="16838" w:code="9"/>
      <w:pgMar w:top="1701" w:right="1418" w:bottom="1701" w:left="1418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0727B5" w14:textId="77777777" w:rsidR="00563E4B" w:rsidRDefault="00563E4B">
      <w:r>
        <w:separator/>
      </w:r>
    </w:p>
  </w:endnote>
  <w:endnote w:type="continuationSeparator" w:id="0">
    <w:p w14:paraId="57AB02FD" w14:textId="77777777" w:rsidR="00563E4B" w:rsidRDefault="00563E4B">
      <w:r>
        <w:continuationSeparator/>
      </w:r>
    </w:p>
  </w:endnote>
  <w:endnote w:type="continuationNotice" w:id="1">
    <w:p w14:paraId="1A5EF402" w14:textId="77777777" w:rsidR="00563E4B" w:rsidRDefault="00563E4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华文仿宋">
    <w:altName w:val="STFangsong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7E5D41" w14:textId="77777777" w:rsidR="00BF7E81" w:rsidRDefault="00586921" w:rsidP="00EC0231">
    <w:pPr>
      <w:pStyle w:val="ac"/>
      <w:framePr w:wrap="around" w:vAnchor="text" w:hAnchor="margin" w:xAlign="outside" w:y="1"/>
      <w:rPr>
        <w:rStyle w:val="ad"/>
      </w:rPr>
    </w:pPr>
    <w:r>
      <w:rPr>
        <w:rStyle w:val="ad"/>
      </w:rPr>
      <w:fldChar w:fldCharType="begin"/>
    </w:r>
    <w:r w:rsidR="00BF7E81">
      <w:rPr>
        <w:rStyle w:val="ad"/>
      </w:rPr>
      <w:instrText xml:space="preserve">PAGE  </w:instrText>
    </w:r>
    <w:r>
      <w:rPr>
        <w:rStyle w:val="ad"/>
      </w:rPr>
      <w:fldChar w:fldCharType="end"/>
    </w:r>
  </w:p>
  <w:p w14:paraId="03CC69AC" w14:textId="77777777" w:rsidR="00BF7E81" w:rsidRDefault="00BF7E81" w:rsidP="00ED15C1">
    <w:pPr>
      <w:pStyle w:val="ac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9A98B7" w14:textId="77777777" w:rsidR="00BF7E81" w:rsidRDefault="00586921" w:rsidP="004D543D">
    <w:pPr>
      <w:pStyle w:val="ac"/>
      <w:framePr w:wrap="around" w:vAnchor="text" w:hAnchor="margin" w:xAlign="outside" w:y="1"/>
      <w:jc w:val="center"/>
      <w:rPr>
        <w:rStyle w:val="ad"/>
      </w:rPr>
    </w:pPr>
    <w:r>
      <w:rPr>
        <w:rStyle w:val="ad"/>
      </w:rPr>
      <w:fldChar w:fldCharType="begin"/>
    </w:r>
    <w:r w:rsidR="00BF7E81">
      <w:rPr>
        <w:rStyle w:val="ad"/>
      </w:rPr>
      <w:instrText xml:space="preserve">PAGE  </w:instrText>
    </w:r>
    <w:r>
      <w:rPr>
        <w:rStyle w:val="ad"/>
      </w:rPr>
      <w:fldChar w:fldCharType="separate"/>
    </w:r>
    <w:r w:rsidR="009B23CC">
      <w:rPr>
        <w:rStyle w:val="ad"/>
        <w:noProof/>
      </w:rPr>
      <w:t>17</w:t>
    </w:r>
    <w:r>
      <w:rPr>
        <w:rStyle w:val="ad"/>
      </w:rPr>
      <w:fldChar w:fldCharType="end"/>
    </w:r>
  </w:p>
  <w:p w14:paraId="01E19015" w14:textId="77777777" w:rsidR="00BF7E81" w:rsidRDefault="00BF7E81" w:rsidP="00BB69CF">
    <w:pPr>
      <w:pStyle w:val="ac"/>
      <w:ind w:right="360" w:firstLine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7DA408" w14:textId="77777777" w:rsidR="00563E4B" w:rsidRDefault="00563E4B">
      <w:r>
        <w:separator/>
      </w:r>
    </w:p>
  </w:footnote>
  <w:footnote w:type="continuationSeparator" w:id="0">
    <w:p w14:paraId="266CF799" w14:textId="77777777" w:rsidR="00563E4B" w:rsidRDefault="00563E4B">
      <w:r>
        <w:continuationSeparator/>
      </w:r>
    </w:p>
  </w:footnote>
  <w:footnote w:type="continuationNotice" w:id="1">
    <w:p w14:paraId="2D8F3AE8" w14:textId="77777777" w:rsidR="00563E4B" w:rsidRDefault="00563E4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DD4085"/>
    <w:multiLevelType w:val="hybridMultilevel"/>
    <w:tmpl w:val="44364018"/>
    <w:lvl w:ilvl="0" w:tplc="36C4731A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E414DD5"/>
    <w:multiLevelType w:val="hybridMultilevel"/>
    <w:tmpl w:val="90B88194"/>
    <w:lvl w:ilvl="0" w:tplc="0294424A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24934E85"/>
    <w:multiLevelType w:val="hybridMultilevel"/>
    <w:tmpl w:val="E070B826"/>
    <w:lvl w:ilvl="0" w:tplc="FCFCF6F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42D4180"/>
    <w:multiLevelType w:val="hybridMultilevel"/>
    <w:tmpl w:val="61A6B630"/>
    <w:lvl w:ilvl="0" w:tplc="955EE592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CA28E9D2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46392F60"/>
    <w:multiLevelType w:val="hybridMultilevel"/>
    <w:tmpl w:val="09FC65B0"/>
    <w:lvl w:ilvl="0" w:tplc="81507A5E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46A85167"/>
    <w:multiLevelType w:val="hybridMultilevel"/>
    <w:tmpl w:val="3D08DE52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4E6130DA"/>
    <w:multiLevelType w:val="hybridMultilevel"/>
    <w:tmpl w:val="989AE072"/>
    <w:lvl w:ilvl="0" w:tplc="7CA0A154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589C33FF"/>
    <w:multiLevelType w:val="hybridMultilevel"/>
    <w:tmpl w:val="0A4A0D14"/>
    <w:lvl w:ilvl="0" w:tplc="8DD6E404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5F8710D5"/>
    <w:multiLevelType w:val="hybridMultilevel"/>
    <w:tmpl w:val="4CB881FA"/>
    <w:lvl w:ilvl="0" w:tplc="9B046A3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7377714D"/>
    <w:multiLevelType w:val="hybridMultilevel"/>
    <w:tmpl w:val="68CE29E2"/>
    <w:lvl w:ilvl="0" w:tplc="7EB0B91A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1A8CAF38">
      <w:start w:val="1"/>
      <w:numFmt w:val="decimal"/>
      <w:lvlText w:val="%2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765A24FE"/>
    <w:multiLevelType w:val="hybridMultilevel"/>
    <w:tmpl w:val="0296B1AE"/>
    <w:lvl w:ilvl="0" w:tplc="80525AFC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532375326">
    <w:abstractNumId w:val="3"/>
  </w:num>
  <w:num w:numId="2" w16cid:durableId="584798591">
    <w:abstractNumId w:val="9"/>
  </w:num>
  <w:num w:numId="3" w16cid:durableId="1584755068">
    <w:abstractNumId w:val="6"/>
  </w:num>
  <w:num w:numId="4" w16cid:durableId="1309896895">
    <w:abstractNumId w:val="0"/>
  </w:num>
  <w:num w:numId="5" w16cid:durableId="1993488199">
    <w:abstractNumId w:val="10"/>
  </w:num>
  <w:num w:numId="6" w16cid:durableId="211040546">
    <w:abstractNumId w:val="1"/>
  </w:num>
  <w:num w:numId="7" w16cid:durableId="1373535252">
    <w:abstractNumId w:val="4"/>
  </w:num>
  <w:num w:numId="8" w16cid:durableId="1782069995">
    <w:abstractNumId w:val="7"/>
  </w:num>
  <w:num w:numId="9" w16cid:durableId="727993016">
    <w:abstractNumId w:val="5"/>
  </w:num>
  <w:num w:numId="10" w16cid:durableId="1900701443">
    <w:abstractNumId w:val="8"/>
  </w:num>
  <w:num w:numId="11" w16cid:durableId="9717851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EF6"/>
    <w:rsid w:val="0000681D"/>
    <w:rsid w:val="00007683"/>
    <w:rsid w:val="0002534C"/>
    <w:rsid w:val="000327EF"/>
    <w:rsid w:val="0003689D"/>
    <w:rsid w:val="000437F3"/>
    <w:rsid w:val="0004549A"/>
    <w:rsid w:val="000461A9"/>
    <w:rsid w:val="0006338F"/>
    <w:rsid w:val="00063DFC"/>
    <w:rsid w:val="00077260"/>
    <w:rsid w:val="000814DF"/>
    <w:rsid w:val="00093944"/>
    <w:rsid w:val="00095AF0"/>
    <w:rsid w:val="00097253"/>
    <w:rsid w:val="000A4AD1"/>
    <w:rsid w:val="000A4EC8"/>
    <w:rsid w:val="000B4D40"/>
    <w:rsid w:val="000B544F"/>
    <w:rsid w:val="000B585D"/>
    <w:rsid w:val="000C03D7"/>
    <w:rsid w:val="000C0F7E"/>
    <w:rsid w:val="000C4CCC"/>
    <w:rsid w:val="000C6542"/>
    <w:rsid w:val="000D15C0"/>
    <w:rsid w:val="00102F39"/>
    <w:rsid w:val="00104795"/>
    <w:rsid w:val="00107249"/>
    <w:rsid w:val="00110ECD"/>
    <w:rsid w:val="0011656A"/>
    <w:rsid w:val="001172AA"/>
    <w:rsid w:val="00123F02"/>
    <w:rsid w:val="00143CCC"/>
    <w:rsid w:val="0015427F"/>
    <w:rsid w:val="00157F15"/>
    <w:rsid w:val="001646F6"/>
    <w:rsid w:val="00170EDB"/>
    <w:rsid w:val="001872C9"/>
    <w:rsid w:val="001923E5"/>
    <w:rsid w:val="001A244B"/>
    <w:rsid w:val="001B5F21"/>
    <w:rsid w:val="001E5394"/>
    <w:rsid w:val="002021C4"/>
    <w:rsid w:val="00213A70"/>
    <w:rsid w:val="0023114C"/>
    <w:rsid w:val="002423FF"/>
    <w:rsid w:val="0025659D"/>
    <w:rsid w:val="002625A2"/>
    <w:rsid w:val="0026356E"/>
    <w:rsid w:val="0026471F"/>
    <w:rsid w:val="00280867"/>
    <w:rsid w:val="00280EAC"/>
    <w:rsid w:val="00285F24"/>
    <w:rsid w:val="0028667B"/>
    <w:rsid w:val="00286DAF"/>
    <w:rsid w:val="002A3531"/>
    <w:rsid w:val="002C02A2"/>
    <w:rsid w:val="002C37C3"/>
    <w:rsid w:val="002C6339"/>
    <w:rsid w:val="002E12DD"/>
    <w:rsid w:val="003019BA"/>
    <w:rsid w:val="00304A71"/>
    <w:rsid w:val="00306FFB"/>
    <w:rsid w:val="00332524"/>
    <w:rsid w:val="00334EA7"/>
    <w:rsid w:val="00344294"/>
    <w:rsid w:val="00372ACB"/>
    <w:rsid w:val="00377BFB"/>
    <w:rsid w:val="0038134A"/>
    <w:rsid w:val="00385834"/>
    <w:rsid w:val="0039665C"/>
    <w:rsid w:val="003A7628"/>
    <w:rsid w:val="003B1026"/>
    <w:rsid w:val="003B54AC"/>
    <w:rsid w:val="003C138A"/>
    <w:rsid w:val="003D0804"/>
    <w:rsid w:val="003D2486"/>
    <w:rsid w:val="003D2C27"/>
    <w:rsid w:val="003F529C"/>
    <w:rsid w:val="00401749"/>
    <w:rsid w:val="00402100"/>
    <w:rsid w:val="004031E7"/>
    <w:rsid w:val="00405F2E"/>
    <w:rsid w:val="00415DD0"/>
    <w:rsid w:val="00431B2C"/>
    <w:rsid w:val="00444EF6"/>
    <w:rsid w:val="004A1A61"/>
    <w:rsid w:val="004A2DD6"/>
    <w:rsid w:val="004A4ED2"/>
    <w:rsid w:val="004A7024"/>
    <w:rsid w:val="004B7C36"/>
    <w:rsid w:val="004C220C"/>
    <w:rsid w:val="004C5771"/>
    <w:rsid w:val="004C5ECB"/>
    <w:rsid w:val="004C618F"/>
    <w:rsid w:val="004D543D"/>
    <w:rsid w:val="004E3AB9"/>
    <w:rsid w:val="004E4665"/>
    <w:rsid w:val="004F0BF8"/>
    <w:rsid w:val="004F289C"/>
    <w:rsid w:val="004F2AAF"/>
    <w:rsid w:val="004F4C9E"/>
    <w:rsid w:val="0050587F"/>
    <w:rsid w:val="0051587D"/>
    <w:rsid w:val="005231E3"/>
    <w:rsid w:val="00530F8B"/>
    <w:rsid w:val="0053593D"/>
    <w:rsid w:val="00536A16"/>
    <w:rsid w:val="00543178"/>
    <w:rsid w:val="00562042"/>
    <w:rsid w:val="00563265"/>
    <w:rsid w:val="00563E4B"/>
    <w:rsid w:val="0056650B"/>
    <w:rsid w:val="00570360"/>
    <w:rsid w:val="00572057"/>
    <w:rsid w:val="00577525"/>
    <w:rsid w:val="00586921"/>
    <w:rsid w:val="005A10D2"/>
    <w:rsid w:val="005B0811"/>
    <w:rsid w:val="005B350A"/>
    <w:rsid w:val="005B5ED7"/>
    <w:rsid w:val="005C1892"/>
    <w:rsid w:val="005C7DAA"/>
    <w:rsid w:val="005D796B"/>
    <w:rsid w:val="005F6EC7"/>
    <w:rsid w:val="00613434"/>
    <w:rsid w:val="006157FC"/>
    <w:rsid w:val="006277B7"/>
    <w:rsid w:val="00632B57"/>
    <w:rsid w:val="00640C4B"/>
    <w:rsid w:val="00642A80"/>
    <w:rsid w:val="00644478"/>
    <w:rsid w:val="0066754E"/>
    <w:rsid w:val="00677DCF"/>
    <w:rsid w:val="00690017"/>
    <w:rsid w:val="00695436"/>
    <w:rsid w:val="006A71A4"/>
    <w:rsid w:val="006B1EC6"/>
    <w:rsid w:val="006B5E2D"/>
    <w:rsid w:val="006B60B9"/>
    <w:rsid w:val="006B6D07"/>
    <w:rsid w:val="006C0DEB"/>
    <w:rsid w:val="006D1AB8"/>
    <w:rsid w:val="0070396C"/>
    <w:rsid w:val="00704D4F"/>
    <w:rsid w:val="00706823"/>
    <w:rsid w:val="00706B2E"/>
    <w:rsid w:val="0071118D"/>
    <w:rsid w:val="00711574"/>
    <w:rsid w:val="00727B75"/>
    <w:rsid w:val="00740779"/>
    <w:rsid w:val="007418D8"/>
    <w:rsid w:val="00746E1C"/>
    <w:rsid w:val="00747D41"/>
    <w:rsid w:val="00750A1B"/>
    <w:rsid w:val="00751C6F"/>
    <w:rsid w:val="00753FD4"/>
    <w:rsid w:val="00756747"/>
    <w:rsid w:val="00756CFD"/>
    <w:rsid w:val="007573F9"/>
    <w:rsid w:val="007626D9"/>
    <w:rsid w:val="00766881"/>
    <w:rsid w:val="00772693"/>
    <w:rsid w:val="00782506"/>
    <w:rsid w:val="00790E27"/>
    <w:rsid w:val="007A0B57"/>
    <w:rsid w:val="007A55D9"/>
    <w:rsid w:val="007A7EE1"/>
    <w:rsid w:val="007B4999"/>
    <w:rsid w:val="007C1B90"/>
    <w:rsid w:val="007D1633"/>
    <w:rsid w:val="007E325E"/>
    <w:rsid w:val="00802378"/>
    <w:rsid w:val="0080263D"/>
    <w:rsid w:val="00810EEB"/>
    <w:rsid w:val="008114C5"/>
    <w:rsid w:val="00815459"/>
    <w:rsid w:val="00823347"/>
    <w:rsid w:val="0082431F"/>
    <w:rsid w:val="008349AD"/>
    <w:rsid w:val="00843F68"/>
    <w:rsid w:val="00847DB0"/>
    <w:rsid w:val="00852474"/>
    <w:rsid w:val="00857DAA"/>
    <w:rsid w:val="00865045"/>
    <w:rsid w:val="00865D36"/>
    <w:rsid w:val="00867B6A"/>
    <w:rsid w:val="008824F0"/>
    <w:rsid w:val="008854E6"/>
    <w:rsid w:val="00890707"/>
    <w:rsid w:val="008A1B9A"/>
    <w:rsid w:val="008B4E42"/>
    <w:rsid w:val="008C087A"/>
    <w:rsid w:val="008C5B9C"/>
    <w:rsid w:val="008E573B"/>
    <w:rsid w:val="008F080E"/>
    <w:rsid w:val="00900E57"/>
    <w:rsid w:val="009113DB"/>
    <w:rsid w:val="00925D4F"/>
    <w:rsid w:val="00930F8D"/>
    <w:rsid w:val="00936A3B"/>
    <w:rsid w:val="00943C9D"/>
    <w:rsid w:val="0095272A"/>
    <w:rsid w:val="009639B4"/>
    <w:rsid w:val="009711C1"/>
    <w:rsid w:val="00971B8E"/>
    <w:rsid w:val="00972FB1"/>
    <w:rsid w:val="009759FB"/>
    <w:rsid w:val="00976D54"/>
    <w:rsid w:val="00982642"/>
    <w:rsid w:val="00984957"/>
    <w:rsid w:val="00994D59"/>
    <w:rsid w:val="009A17E8"/>
    <w:rsid w:val="009A2B67"/>
    <w:rsid w:val="009B23CC"/>
    <w:rsid w:val="009B6A69"/>
    <w:rsid w:val="009E1AC3"/>
    <w:rsid w:val="00A4068B"/>
    <w:rsid w:val="00A45FAF"/>
    <w:rsid w:val="00A5020B"/>
    <w:rsid w:val="00A70284"/>
    <w:rsid w:val="00A734D0"/>
    <w:rsid w:val="00A83859"/>
    <w:rsid w:val="00A86615"/>
    <w:rsid w:val="00A93C79"/>
    <w:rsid w:val="00A968F1"/>
    <w:rsid w:val="00AB0E29"/>
    <w:rsid w:val="00AB6D09"/>
    <w:rsid w:val="00AC0973"/>
    <w:rsid w:val="00AC0A45"/>
    <w:rsid w:val="00AC1675"/>
    <w:rsid w:val="00AD2E79"/>
    <w:rsid w:val="00AE0A1C"/>
    <w:rsid w:val="00AE13E9"/>
    <w:rsid w:val="00AE48C6"/>
    <w:rsid w:val="00AE4C79"/>
    <w:rsid w:val="00AF609E"/>
    <w:rsid w:val="00B026D4"/>
    <w:rsid w:val="00B10B64"/>
    <w:rsid w:val="00B15C29"/>
    <w:rsid w:val="00B15F16"/>
    <w:rsid w:val="00B164AD"/>
    <w:rsid w:val="00B16C38"/>
    <w:rsid w:val="00B178F3"/>
    <w:rsid w:val="00B40C2B"/>
    <w:rsid w:val="00B43B76"/>
    <w:rsid w:val="00B6778A"/>
    <w:rsid w:val="00B677AF"/>
    <w:rsid w:val="00B73CB6"/>
    <w:rsid w:val="00B77F2B"/>
    <w:rsid w:val="00B95A7B"/>
    <w:rsid w:val="00B95C38"/>
    <w:rsid w:val="00B95C8E"/>
    <w:rsid w:val="00BB0976"/>
    <w:rsid w:val="00BB50E1"/>
    <w:rsid w:val="00BB69CF"/>
    <w:rsid w:val="00BC3291"/>
    <w:rsid w:val="00BD54FE"/>
    <w:rsid w:val="00BF600B"/>
    <w:rsid w:val="00BF7E81"/>
    <w:rsid w:val="00C00992"/>
    <w:rsid w:val="00C02B0E"/>
    <w:rsid w:val="00C03348"/>
    <w:rsid w:val="00C060CC"/>
    <w:rsid w:val="00C221D8"/>
    <w:rsid w:val="00C32439"/>
    <w:rsid w:val="00C3482F"/>
    <w:rsid w:val="00C631B8"/>
    <w:rsid w:val="00C80512"/>
    <w:rsid w:val="00C81FA9"/>
    <w:rsid w:val="00C858DB"/>
    <w:rsid w:val="00C86A47"/>
    <w:rsid w:val="00C86F49"/>
    <w:rsid w:val="00C877C5"/>
    <w:rsid w:val="00C9047A"/>
    <w:rsid w:val="00C941AF"/>
    <w:rsid w:val="00C96C7B"/>
    <w:rsid w:val="00CA28BA"/>
    <w:rsid w:val="00CA2EA6"/>
    <w:rsid w:val="00CA4D55"/>
    <w:rsid w:val="00CB2533"/>
    <w:rsid w:val="00CB4247"/>
    <w:rsid w:val="00CB4C6D"/>
    <w:rsid w:val="00CC1A63"/>
    <w:rsid w:val="00CC3098"/>
    <w:rsid w:val="00CC324E"/>
    <w:rsid w:val="00CC7AF8"/>
    <w:rsid w:val="00CD0EE3"/>
    <w:rsid w:val="00CD10AE"/>
    <w:rsid w:val="00CE0F97"/>
    <w:rsid w:val="00CE3614"/>
    <w:rsid w:val="00CF6649"/>
    <w:rsid w:val="00CF7DDE"/>
    <w:rsid w:val="00D01C75"/>
    <w:rsid w:val="00D031D9"/>
    <w:rsid w:val="00D035FD"/>
    <w:rsid w:val="00D051BF"/>
    <w:rsid w:val="00D14F3D"/>
    <w:rsid w:val="00D239F8"/>
    <w:rsid w:val="00D273A1"/>
    <w:rsid w:val="00D37D51"/>
    <w:rsid w:val="00D37DA7"/>
    <w:rsid w:val="00D43AA7"/>
    <w:rsid w:val="00D557D9"/>
    <w:rsid w:val="00D63CFA"/>
    <w:rsid w:val="00D7522C"/>
    <w:rsid w:val="00D852BC"/>
    <w:rsid w:val="00DA1392"/>
    <w:rsid w:val="00DA3E25"/>
    <w:rsid w:val="00DA6033"/>
    <w:rsid w:val="00DC2BAB"/>
    <w:rsid w:val="00DD438B"/>
    <w:rsid w:val="00DE4461"/>
    <w:rsid w:val="00DE68A1"/>
    <w:rsid w:val="00DE6D77"/>
    <w:rsid w:val="00DF06F4"/>
    <w:rsid w:val="00E0071D"/>
    <w:rsid w:val="00E06AA5"/>
    <w:rsid w:val="00E14B16"/>
    <w:rsid w:val="00E25792"/>
    <w:rsid w:val="00E300AB"/>
    <w:rsid w:val="00E30FA9"/>
    <w:rsid w:val="00E4016B"/>
    <w:rsid w:val="00E44542"/>
    <w:rsid w:val="00E57738"/>
    <w:rsid w:val="00E8371C"/>
    <w:rsid w:val="00E845BC"/>
    <w:rsid w:val="00E8546E"/>
    <w:rsid w:val="00E954CF"/>
    <w:rsid w:val="00EA2D48"/>
    <w:rsid w:val="00EB5FD6"/>
    <w:rsid w:val="00EC0231"/>
    <w:rsid w:val="00EC37BE"/>
    <w:rsid w:val="00EC38D2"/>
    <w:rsid w:val="00EC3EBF"/>
    <w:rsid w:val="00ED15C1"/>
    <w:rsid w:val="00EE5081"/>
    <w:rsid w:val="00EE73B9"/>
    <w:rsid w:val="00EF59F0"/>
    <w:rsid w:val="00F0208C"/>
    <w:rsid w:val="00F105B0"/>
    <w:rsid w:val="00F164EA"/>
    <w:rsid w:val="00F23F7B"/>
    <w:rsid w:val="00F241DA"/>
    <w:rsid w:val="00F257D4"/>
    <w:rsid w:val="00F509F7"/>
    <w:rsid w:val="00F5306D"/>
    <w:rsid w:val="00F631F7"/>
    <w:rsid w:val="00F77BF3"/>
    <w:rsid w:val="00F9023B"/>
    <w:rsid w:val="00F9584D"/>
    <w:rsid w:val="00FA039F"/>
    <w:rsid w:val="00FA5D67"/>
    <w:rsid w:val="00FA5DBE"/>
    <w:rsid w:val="00FB5676"/>
    <w:rsid w:val="00FC4655"/>
    <w:rsid w:val="00FD738D"/>
    <w:rsid w:val="00FE1EDA"/>
    <w:rsid w:val="00FE6EB2"/>
    <w:rsid w:val="00FF1DCF"/>
    <w:rsid w:val="00FF3667"/>
    <w:rsid w:val="00FF6A5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EFD5492"/>
  <w15:docId w15:val="{506FDA11-CE6E-1640-A2B6-E0EA500FC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A71A4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autoRedefine/>
    <w:qFormat/>
    <w:rsid w:val="007573F9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F2F2F2" w:themeFill="background1" w:themeFillShade="F2"/>
      <w:spacing w:before="340"/>
      <w:outlineLvl w:val="0"/>
    </w:pPr>
    <w:rPr>
      <w:rFonts w:eastAsia="黑体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autoRedefine/>
    <w:qFormat/>
    <w:rsid w:val="00FC4655"/>
    <w:pPr>
      <w:keepNext/>
      <w:keepLines/>
      <w:snapToGrid w:val="0"/>
      <w:spacing w:beforeLines="50" w:afterLines="50"/>
      <w:outlineLvl w:val="1"/>
    </w:pPr>
    <w:rPr>
      <w:rFonts w:ascii="Cambria" w:hAnsi="Cambria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rsid w:val="00DE4461"/>
    <w:pPr>
      <w:ind w:leftChars="342" w:left="718" w:firstLineChars="257" w:firstLine="540"/>
    </w:pPr>
  </w:style>
  <w:style w:type="paragraph" w:styleId="a4">
    <w:name w:val="Body Text"/>
    <w:basedOn w:val="a"/>
    <w:rsid w:val="00DE4461"/>
    <w:pPr>
      <w:jc w:val="center"/>
    </w:pPr>
    <w:rPr>
      <w:rFonts w:eastAsia="黑体"/>
      <w:sz w:val="84"/>
    </w:rPr>
  </w:style>
  <w:style w:type="paragraph" w:styleId="a5">
    <w:name w:val="Date"/>
    <w:basedOn w:val="a"/>
    <w:next w:val="a"/>
    <w:rsid w:val="00DE4461"/>
    <w:pPr>
      <w:ind w:leftChars="2500" w:left="100"/>
    </w:pPr>
    <w:rPr>
      <w:rFonts w:eastAsia="楷体_GB2312"/>
      <w:b/>
      <w:bCs/>
      <w:sz w:val="28"/>
    </w:rPr>
  </w:style>
  <w:style w:type="character" w:styleId="a6">
    <w:name w:val="annotation reference"/>
    <w:basedOn w:val="a0"/>
    <w:semiHidden/>
    <w:rsid w:val="00DE4461"/>
    <w:rPr>
      <w:sz w:val="21"/>
      <w:szCs w:val="21"/>
    </w:rPr>
  </w:style>
  <w:style w:type="paragraph" w:styleId="a7">
    <w:name w:val="annotation text"/>
    <w:basedOn w:val="a"/>
    <w:semiHidden/>
    <w:rsid w:val="00DE4461"/>
    <w:pPr>
      <w:jc w:val="left"/>
    </w:pPr>
  </w:style>
  <w:style w:type="paragraph" w:styleId="a8">
    <w:name w:val="Balloon Text"/>
    <w:basedOn w:val="a"/>
    <w:semiHidden/>
    <w:rsid w:val="00444EF6"/>
    <w:rPr>
      <w:sz w:val="18"/>
      <w:szCs w:val="18"/>
    </w:rPr>
  </w:style>
  <w:style w:type="paragraph" w:styleId="a9">
    <w:name w:val="annotation subject"/>
    <w:basedOn w:val="a7"/>
    <w:next w:val="a7"/>
    <w:semiHidden/>
    <w:rsid w:val="00444EF6"/>
    <w:rPr>
      <w:b/>
      <w:bCs/>
    </w:rPr>
  </w:style>
  <w:style w:type="table" w:styleId="aa">
    <w:name w:val="Table Grid"/>
    <w:basedOn w:val="a1"/>
    <w:uiPriority w:val="39"/>
    <w:rsid w:val="004F289C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locked/>
    <w:rsid w:val="00FC4655"/>
    <w:rPr>
      <w:rFonts w:ascii="Cambria" w:eastAsia="宋体" w:hAnsi="Cambria"/>
      <w:b/>
      <w:bCs/>
      <w:kern w:val="2"/>
      <w:sz w:val="32"/>
      <w:szCs w:val="32"/>
      <w:lang w:val="en-US" w:eastAsia="zh-CN" w:bidi="ar-SA"/>
    </w:rPr>
  </w:style>
  <w:style w:type="paragraph" w:styleId="ab">
    <w:name w:val="header"/>
    <w:basedOn w:val="a"/>
    <w:rsid w:val="00ED15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"/>
    <w:rsid w:val="00ED15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d">
    <w:name w:val="page number"/>
    <w:basedOn w:val="a0"/>
    <w:rsid w:val="00ED15C1"/>
  </w:style>
  <w:style w:type="paragraph" w:customStyle="1" w:styleId="ae">
    <w:name w:val="表名"/>
    <w:basedOn w:val="a"/>
    <w:link w:val="Char"/>
    <w:rsid w:val="00E8371C"/>
    <w:pPr>
      <w:jc w:val="center"/>
    </w:pPr>
    <w:rPr>
      <w:rFonts w:cs="宋体"/>
      <w:sz w:val="18"/>
      <w:szCs w:val="20"/>
    </w:rPr>
  </w:style>
  <w:style w:type="character" w:customStyle="1" w:styleId="Char">
    <w:name w:val="表名 Char"/>
    <w:basedOn w:val="a0"/>
    <w:link w:val="ae"/>
    <w:rsid w:val="00E8371C"/>
    <w:rPr>
      <w:rFonts w:eastAsia="宋体" w:cs="宋体"/>
      <w:kern w:val="2"/>
      <w:sz w:val="18"/>
      <w:lang w:val="en-US" w:eastAsia="zh-CN" w:bidi="ar-SA"/>
    </w:rPr>
  </w:style>
  <w:style w:type="paragraph" w:styleId="af">
    <w:name w:val="List Paragraph"/>
    <w:basedOn w:val="a"/>
    <w:uiPriority w:val="99"/>
    <w:qFormat/>
    <w:rsid w:val="00C221D8"/>
    <w:pPr>
      <w:ind w:firstLineChars="200" w:firstLine="420"/>
    </w:pPr>
    <w:rPr>
      <w:rFonts w:ascii="Calibri" w:hAnsi="Calibri"/>
      <w:szCs w:val="22"/>
    </w:rPr>
  </w:style>
  <w:style w:type="paragraph" w:styleId="af0">
    <w:name w:val="Document Map"/>
    <w:basedOn w:val="a"/>
    <w:semiHidden/>
    <w:rsid w:val="0026471F"/>
    <w:pPr>
      <w:shd w:val="clear" w:color="auto" w:fill="000080"/>
    </w:pPr>
  </w:style>
  <w:style w:type="character" w:customStyle="1" w:styleId="10">
    <w:name w:val="标题 1 字符"/>
    <w:basedOn w:val="a0"/>
    <w:link w:val="1"/>
    <w:rsid w:val="007573F9"/>
    <w:rPr>
      <w:rFonts w:eastAsia="黑体"/>
      <w:b/>
      <w:bCs/>
      <w:kern w:val="44"/>
      <w:sz w:val="28"/>
      <w:szCs w:val="44"/>
      <w:shd w:val="clear" w:color="auto" w:fill="F2F2F2" w:themeFill="background1" w:themeFillShade="F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image" Target="media/image9.wmf"/><Relationship Id="rId42" Type="http://schemas.openxmlformats.org/officeDocument/2006/relationships/oleObject" Target="embeddings/oleObject17.bin"/><Relationship Id="rId63" Type="http://schemas.openxmlformats.org/officeDocument/2006/relationships/image" Target="media/image30.png"/><Relationship Id="rId84" Type="http://schemas.openxmlformats.org/officeDocument/2006/relationships/image" Target="media/image42.png"/><Relationship Id="rId138" Type="http://schemas.openxmlformats.org/officeDocument/2006/relationships/image" Target="media/image90.png"/><Relationship Id="rId159" Type="http://schemas.openxmlformats.org/officeDocument/2006/relationships/image" Target="media/image111.png"/><Relationship Id="rId170" Type="http://schemas.openxmlformats.org/officeDocument/2006/relationships/image" Target="media/image122.png"/><Relationship Id="rId191" Type="http://schemas.openxmlformats.org/officeDocument/2006/relationships/image" Target="media/image142.png"/><Relationship Id="rId205" Type="http://schemas.openxmlformats.org/officeDocument/2006/relationships/image" Target="media/image156.png"/><Relationship Id="rId226" Type="http://schemas.openxmlformats.org/officeDocument/2006/relationships/image" Target="media/image176.png"/><Relationship Id="rId107" Type="http://schemas.openxmlformats.org/officeDocument/2006/relationships/image" Target="media/image59.png"/><Relationship Id="rId11" Type="http://schemas.openxmlformats.org/officeDocument/2006/relationships/image" Target="media/image4.wmf"/><Relationship Id="rId32" Type="http://schemas.openxmlformats.org/officeDocument/2006/relationships/oleObject" Target="embeddings/oleObject12.bin"/><Relationship Id="rId53" Type="http://schemas.openxmlformats.org/officeDocument/2006/relationships/image" Target="media/image25.wmf"/><Relationship Id="rId74" Type="http://schemas.openxmlformats.org/officeDocument/2006/relationships/image" Target="media/image37.wmf"/><Relationship Id="rId128" Type="http://schemas.openxmlformats.org/officeDocument/2006/relationships/image" Target="media/image80.png"/><Relationship Id="rId149" Type="http://schemas.openxmlformats.org/officeDocument/2006/relationships/image" Target="media/image101.png"/><Relationship Id="rId5" Type="http://schemas.openxmlformats.org/officeDocument/2006/relationships/footnotes" Target="footnotes.xml"/><Relationship Id="rId95" Type="http://schemas.openxmlformats.org/officeDocument/2006/relationships/image" Target="media/image47.emf"/><Relationship Id="rId160" Type="http://schemas.openxmlformats.org/officeDocument/2006/relationships/image" Target="media/image112.png"/><Relationship Id="rId181" Type="http://schemas.openxmlformats.org/officeDocument/2006/relationships/image" Target="media/image132.png"/><Relationship Id="rId216" Type="http://schemas.openxmlformats.org/officeDocument/2006/relationships/image" Target="media/image167.emf"/><Relationship Id="rId237" Type="http://schemas.openxmlformats.org/officeDocument/2006/relationships/image" Target="media/image187.png"/><Relationship Id="rId22" Type="http://schemas.openxmlformats.org/officeDocument/2006/relationships/oleObject" Target="embeddings/oleObject7.bin"/><Relationship Id="rId43" Type="http://schemas.openxmlformats.org/officeDocument/2006/relationships/image" Target="media/image20.wmf"/><Relationship Id="rId64" Type="http://schemas.openxmlformats.org/officeDocument/2006/relationships/image" Target="media/image31.png"/><Relationship Id="rId118" Type="http://schemas.openxmlformats.org/officeDocument/2006/relationships/image" Target="media/image70.png"/><Relationship Id="rId139" Type="http://schemas.openxmlformats.org/officeDocument/2006/relationships/image" Target="media/image91.png"/><Relationship Id="rId85" Type="http://schemas.openxmlformats.org/officeDocument/2006/relationships/image" Target="media/image43.jpeg"/><Relationship Id="rId150" Type="http://schemas.openxmlformats.org/officeDocument/2006/relationships/image" Target="media/image102.png"/><Relationship Id="rId171" Type="http://schemas.openxmlformats.org/officeDocument/2006/relationships/image" Target="media/image123.emf"/><Relationship Id="rId192" Type="http://schemas.openxmlformats.org/officeDocument/2006/relationships/image" Target="media/image143.png"/><Relationship Id="rId206" Type="http://schemas.openxmlformats.org/officeDocument/2006/relationships/image" Target="media/image157.png"/><Relationship Id="rId227" Type="http://schemas.openxmlformats.org/officeDocument/2006/relationships/image" Target="media/image177.png"/><Relationship Id="rId201" Type="http://schemas.openxmlformats.org/officeDocument/2006/relationships/image" Target="media/image152.png"/><Relationship Id="rId222" Type="http://schemas.openxmlformats.org/officeDocument/2006/relationships/image" Target="media/image172.png"/><Relationship Id="rId243" Type="http://schemas.openxmlformats.org/officeDocument/2006/relationships/theme" Target="theme/theme1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wmf"/><Relationship Id="rId33" Type="http://schemas.openxmlformats.org/officeDocument/2006/relationships/image" Target="media/image15.wmf"/><Relationship Id="rId38" Type="http://schemas.openxmlformats.org/officeDocument/2006/relationships/oleObject" Target="embeddings/oleObject15.bin"/><Relationship Id="rId59" Type="http://schemas.openxmlformats.org/officeDocument/2006/relationships/image" Target="media/image28.wmf"/><Relationship Id="rId103" Type="http://schemas.openxmlformats.org/officeDocument/2006/relationships/image" Target="media/image55.png"/><Relationship Id="rId108" Type="http://schemas.openxmlformats.org/officeDocument/2006/relationships/image" Target="media/image60.png"/><Relationship Id="rId124" Type="http://schemas.openxmlformats.org/officeDocument/2006/relationships/image" Target="media/image76.png"/><Relationship Id="rId129" Type="http://schemas.openxmlformats.org/officeDocument/2006/relationships/image" Target="media/image81.png"/><Relationship Id="rId54" Type="http://schemas.openxmlformats.org/officeDocument/2006/relationships/oleObject" Target="embeddings/oleObject23.bin"/><Relationship Id="rId70" Type="http://schemas.openxmlformats.org/officeDocument/2006/relationships/image" Target="media/image35.wmf"/><Relationship Id="rId75" Type="http://schemas.openxmlformats.org/officeDocument/2006/relationships/oleObject" Target="embeddings/oleObject32.bin"/><Relationship Id="rId91" Type="http://schemas.openxmlformats.org/officeDocument/2006/relationships/oleObject" Target="embeddings/oleObject39.bin"/><Relationship Id="rId96" Type="http://schemas.openxmlformats.org/officeDocument/2006/relationships/image" Target="media/image48.jpeg"/><Relationship Id="rId140" Type="http://schemas.openxmlformats.org/officeDocument/2006/relationships/image" Target="media/image92.png"/><Relationship Id="rId145" Type="http://schemas.openxmlformats.org/officeDocument/2006/relationships/image" Target="media/image97.png"/><Relationship Id="rId161" Type="http://schemas.openxmlformats.org/officeDocument/2006/relationships/image" Target="media/image113.png"/><Relationship Id="rId166" Type="http://schemas.openxmlformats.org/officeDocument/2006/relationships/image" Target="media/image118.png"/><Relationship Id="rId182" Type="http://schemas.openxmlformats.org/officeDocument/2006/relationships/image" Target="media/image133.png"/><Relationship Id="rId187" Type="http://schemas.openxmlformats.org/officeDocument/2006/relationships/image" Target="media/image138.png"/><Relationship Id="rId217" Type="http://schemas.openxmlformats.org/officeDocument/2006/relationships/oleObject" Target="embeddings/Microsoft_Visio_2003-2010_Drawing11.vsd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63.png"/><Relationship Id="rId233" Type="http://schemas.openxmlformats.org/officeDocument/2006/relationships/image" Target="media/image183.png"/><Relationship Id="rId238" Type="http://schemas.openxmlformats.org/officeDocument/2006/relationships/image" Target="media/image188.png"/><Relationship Id="rId23" Type="http://schemas.openxmlformats.org/officeDocument/2006/relationships/image" Target="media/image10.wmf"/><Relationship Id="rId28" Type="http://schemas.openxmlformats.org/officeDocument/2006/relationships/oleObject" Target="embeddings/oleObject10.bin"/><Relationship Id="rId49" Type="http://schemas.openxmlformats.org/officeDocument/2006/relationships/image" Target="media/image23.wmf"/><Relationship Id="rId114" Type="http://schemas.openxmlformats.org/officeDocument/2006/relationships/image" Target="media/image66.png"/><Relationship Id="rId119" Type="http://schemas.openxmlformats.org/officeDocument/2006/relationships/image" Target="media/image71.png"/><Relationship Id="rId44" Type="http://schemas.openxmlformats.org/officeDocument/2006/relationships/oleObject" Target="embeddings/oleObject18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2.png"/><Relationship Id="rId81" Type="http://schemas.openxmlformats.org/officeDocument/2006/relationships/image" Target="media/image40.wmf"/><Relationship Id="rId86" Type="http://schemas.openxmlformats.org/officeDocument/2006/relationships/image" Target="media/image44.jpeg"/><Relationship Id="rId130" Type="http://schemas.openxmlformats.org/officeDocument/2006/relationships/image" Target="media/image82.png"/><Relationship Id="rId135" Type="http://schemas.openxmlformats.org/officeDocument/2006/relationships/image" Target="media/image87.png"/><Relationship Id="rId151" Type="http://schemas.openxmlformats.org/officeDocument/2006/relationships/image" Target="media/image103.png"/><Relationship Id="rId156" Type="http://schemas.openxmlformats.org/officeDocument/2006/relationships/image" Target="media/image108.png"/><Relationship Id="rId177" Type="http://schemas.openxmlformats.org/officeDocument/2006/relationships/image" Target="media/image128.png"/><Relationship Id="rId198" Type="http://schemas.openxmlformats.org/officeDocument/2006/relationships/image" Target="media/image149.png"/><Relationship Id="rId172" Type="http://schemas.openxmlformats.org/officeDocument/2006/relationships/oleObject" Target="embeddings/Microsoft_Visio_2003-2010_Drawing1.vsd"/><Relationship Id="rId193" Type="http://schemas.openxmlformats.org/officeDocument/2006/relationships/image" Target="media/image144.png"/><Relationship Id="rId202" Type="http://schemas.openxmlformats.org/officeDocument/2006/relationships/image" Target="media/image153.jpeg"/><Relationship Id="rId207" Type="http://schemas.openxmlformats.org/officeDocument/2006/relationships/image" Target="media/image158.png"/><Relationship Id="rId223" Type="http://schemas.openxmlformats.org/officeDocument/2006/relationships/image" Target="media/image173.png"/><Relationship Id="rId228" Type="http://schemas.openxmlformats.org/officeDocument/2006/relationships/image" Target="media/image178.png"/><Relationship Id="rId13" Type="http://schemas.openxmlformats.org/officeDocument/2006/relationships/image" Target="media/image5.wmf"/><Relationship Id="rId18" Type="http://schemas.openxmlformats.org/officeDocument/2006/relationships/oleObject" Target="embeddings/oleObject5.bin"/><Relationship Id="rId39" Type="http://schemas.openxmlformats.org/officeDocument/2006/relationships/image" Target="media/image18.wmf"/><Relationship Id="rId109" Type="http://schemas.openxmlformats.org/officeDocument/2006/relationships/image" Target="media/image61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6.wmf"/><Relationship Id="rId76" Type="http://schemas.openxmlformats.org/officeDocument/2006/relationships/image" Target="media/image38.wmf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120" Type="http://schemas.openxmlformats.org/officeDocument/2006/relationships/image" Target="media/image72.png"/><Relationship Id="rId125" Type="http://schemas.openxmlformats.org/officeDocument/2006/relationships/image" Target="media/image77.png"/><Relationship Id="rId141" Type="http://schemas.openxmlformats.org/officeDocument/2006/relationships/image" Target="media/image93.png"/><Relationship Id="rId146" Type="http://schemas.openxmlformats.org/officeDocument/2006/relationships/image" Target="media/image98.png"/><Relationship Id="rId167" Type="http://schemas.openxmlformats.org/officeDocument/2006/relationships/image" Target="media/image119.png"/><Relationship Id="rId188" Type="http://schemas.openxmlformats.org/officeDocument/2006/relationships/image" Target="media/image139.png"/><Relationship Id="rId7" Type="http://schemas.openxmlformats.org/officeDocument/2006/relationships/image" Target="media/image1.jpeg"/><Relationship Id="rId71" Type="http://schemas.openxmlformats.org/officeDocument/2006/relationships/oleObject" Target="embeddings/oleObject30.bin"/><Relationship Id="rId92" Type="http://schemas.openxmlformats.org/officeDocument/2006/relationships/oleObject" Target="embeddings/oleObject40.bin"/><Relationship Id="rId162" Type="http://schemas.openxmlformats.org/officeDocument/2006/relationships/image" Target="media/image114.png"/><Relationship Id="rId183" Type="http://schemas.openxmlformats.org/officeDocument/2006/relationships/image" Target="media/image134.png"/><Relationship Id="rId213" Type="http://schemas.openxmlformats.org/officeDocument/2006/relationships/image" Target="media/image164.png"/><Relationship Id="rId218" Type="http://schemas.openxmlformats.org/officeDocument/2006/relationships/image" Target="media/image168.png"/><Relationship Id="rId234" Type="http://schemas.openxmlformats.org/officeDocument/2006/relationships/image" Target="media/image184.png"/><Relationship Id="rId239" Type="http://schemas.openxmlformats.org/officeDocument/2006/relationships/image" Target="media/image189.png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1.wmf"/><Relationship Id="rId66" Type="http://schemas.openxmlformats.org/officeDocument/2006/relationships/image" Target="media/image33.wmf"/><Relationship Id="rId87" Type="http://schemas.openxmlformats.org/officeDocument/2006/relationships/image" Target="media/image45.jpeg"/><Relationship Id="rId110" Type="http://schemas.openxmlformats.org/officeDocument/2006/relationships/image" Target="media/image62.png"/><Relationship Id="rId115" Type="http://schemas.openxmlformats.org/officeDocument/2006/relationships/image" Target="media/image67.png"/><Relationship Id="rId131" Type="http://schemas.openxmlformats.org/officeDocument/2006/relationships/image" Target="media/image83.png"/><Relationship Id="rId136" Type="http://schemas.openxmlformats.org/officeDocument/2006/relationships/image" Target="media/image88.png"/><Relationship Id="rId157" Type="http://schemas.openxmlformats.org/officeDocument/2006/relationships/image" Target="media/image109.png"/><Relationship Id="rId178" Type="http://schemas.openxmlformats.org/officeDocument/2006/relationships/image" Target="media/image129.png"/><Relationship Id="rId61" Type="http://schemas.openxmlformats.org/officeDocument/2006/relationships/image" Target="media/image29.wmf"/><Relationship Id="rId82" Type="http://schemas.openxmlformats.org/officeDocument/2006/relationships/oleObject" Target="embeddings/oleObject36.bin"/><Relationship Id="rId152" Type="http://schemas.openxmlformats.org/officeDocument/2006/relationships/image" Target="media/image104.png"/><Relationship Id="rId173" Type="http://schemas.openxmlformats.org/officeDocument/2006/relationships/image" Target="media/image124.png"/><Relationship Id="rId194" Type="http://schemas.openxmlformats.org/officeDocument/2006/relationships/image" Target="media/image145.png"/><Relationship Id="rId199" Type="http://schemas.openxmlformats.org/officeDocument/2006/relationships/image" Target="media/image150.png"/><Relationship Id="rId203" Type="http://schemas.openxmlformats.org/officeDocument/2006/relationships/image" Target="media/image154.png"/><Relationship Id="rId208" Type="http://schemas.openxmlformats.org/officeDocument/2006/relationships/image" Target="media/image159.png"/><Relationship Id="rId229" Type="http://schemas.openxmlformats.org/officeDocument/2006/relationships/image" Target="media/image179.png"/><Relationship Id="rId19" Type="http://schemas.openxmlformats.org/officeDocument/2006/relationships/image" Target="media/image8.wmf"/><Relationship Id="rId224" Type="http://schemas.openxmlformats.org/officeDocument/2006/relationships/image" Target="media/image174.png"/><Relationship Id="rId240" Type="http://schemas.openxmlformats.org/officeDocument/2006/relationships/footer" Target="footer1.xml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6.wmf"/><Relationship Id="rId56" Type="http://schemas.openxmlformats.org/officeDocument/2006/relationships/oleObject" Target="embeddings/oleObject24.bin"/><Relationship Id="rId77" Type="http://schemas.openxmlformats.org/officeDocument/2006/relationships/oleObject" Target="embeddings/oleObject33.bin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126" Type="http://schemas.openxmlformats.org/officeDocument/2006/relationships/image" Target="media/image78.png"/><Relationship Id="rId147" Type="http://schemas.openxmlformats.org/officeDocument/2006/relationships/image" Target="media/image99.png"/><Relationship Id="rId168" Type="http://schemas.openxmlformats.org/officeDocument/2006/relationships/image" Target="media/image120.png"/><Relationship Id="rId8" Type="http://schemas.openxmlformats.org/officeDocument/2006/relationships/image" Target="media/image2.jpeg"/><Relationship Id="rId51" Type="http://schemas.openxmlformats.org/officeDocument/2006/relationships/image" Target="media/image24.wmf"/><Relationship Id="rId72" Type="http://schemas.openxmlformats.org/officeDocument/2006/relationships/image" Target="media/image36.wmf"/><Relationship Id="rId93" Type="http://schemas.openxmlformats.org/officeDocument/2006/relationships/oleObject" Target="embeddings/oleObject41.bin"/><Relationship Id="rId98" Type="http://schemas.openxmlformats.org/officeDocument/2006/relationships/image" Target="media/image50.png"/><Relationship Id="rId121" Type="http://schemas.openxmlformats.org/officeDocument/2006/relationships/image" Target="media/image73.png"/><Relationship Id="rId142" Type="http://schemas.openxmlformats.org/officeDocument/2006/relationships/image" Target="media/image94.png"/><Relationship Id="rId163" Type="http://schemas.openxmlformats.org/officeDocument/2006/relationships/image" Target="media/image115.png"/><Relationship Id="rId184" Type="http://schemas.openxmlformats.org/officeDocument/2006/relationships/image" Target="media/image135.png"/><Relationship Id="rId189" Type="http://schemas.openxmlformats.org/officeDocument/2006/relationships/image" Target="media/image140.png"/><Relationship Id="rId219" Type="http://schemas.openxmlformats.org/officeDocument/2006/relationships/image" Target="media/image169.png"/><Relationship Id="rId3" Type="http://schemas.openxmlformats.org/officeDocument/2006/relationships/settings" Target="settings.xml"/><Relationship Id="rId214" Type="http://schemas.openxmlformats.org/officeDocument/2006/relationships/image" Target="media/image165.png"/><Relationship Id="rId230" Type="http://schemas.openxmlformats.org/officeDocument/2006/relationships/image" Target="media/image180.png"/><Relationship Id="rId235" Type="http://schemas.openxmlformats.org/officeDocument/2006/relationships/image" Target="media/image185.png"/><Relationship Id="rId25" Type="http://schemas.openxmlformats.org/officeDocument/2006/relationships/image" Target="media/image11.wmf"/><Relationship Id="rId46" Type="http://schemas.openxmlformats.org/officeDocument/2006/relationships/oleObject" Target="embeddings/oleObject19.bin"/><Relationship Id="rId67" Type="http://schemas.openxmlformats.org/officeDocument/2006/relationships/oleObject" Target="embeddings/oleObject28.bin"/><Relationship Id="rId116" Type="http://schemas.openxmlformats.org/officeDocument/2006/relationships/image" Target="media/image68.png"/><Relationship Id="rId137" Type="http://schemas.openxmlformats.org/officeDocument/2006/relationships/image" Target="media/image89.png"/><Relationship Id="rId158" Type="http://schemas.openxmlformats.org/officeDocument/2006/relationships/image" Target="media/image110.png"/><Relationship Id="rId20" Type="http://schemas.openxmlformats.org/officeDocument/2006/relationships/oleObject" Target="embeddings/oleObject6.bin"/><Relationship Id="rId41" Type="http://schemas.openxmlformats.org/officeDocument/2006/relationships/image" Target="media/image19.wmf"/><Relationship Id="rId62" Type="http://schemas.openxmlformats.org/officeDocument/2006/relationships/oleObject" Target="embeddings/oleObject27.bin"/><Relationship Id="rId83" Type="http://schemas.openxmlformats.org/officeDocument/2006/relationships/image" Target="media/image41.jpeg"/><Relationship Id="rId88" Type="http://schemas.openxmlformats.org/officeDocument/2006/relationships/image" Target="media/image46.jpeg"/><Relationship Id="rId111" Type="http://schemas.openxmlformats.org/officeDocument/2006/relationships/image" Target="media/image63.png"/><Relationship Id="rId132" Type="http://schemas.openxmlformats.org/officeDocument/2006/relationships/image" Target="media/image84.png"/><Relationship Id="rId153" Type="http://schemas.openxmlformats.org/officeDocument/2006/relationships/image" Target="media/image105.png"/><Relationship Id="rId174" Type="http://schemas.openxmlformats.org/officeDocument/2006/relationships/image" Target="media/image125.png"/><Relationship Id="rId179" Type="http://schemas.openxmlformats.org/officeDocument/2006/relationships/image" Target="media/image130.png"/><Relationship Id="rId195" Type="http://schemas.openxmlformats.org/officeDocument/2006/relationships/image" Target="media/image146.png"/><Relationship Id="rId209" Type="http://schemas.openxmlformats.org/officeDocument/2006/relationships/image" Target="media/image160.jpeg"/><Relationship Id="rId190" Type="http://schemas.openxmlformats.org/officeDocument/2006/relationships/image" Target="media/image141.png"/><Relationship Id="rId204" Type="http://schemas.openxmlformats.org/officeDocument/2006/relationships/image" Target="media/image155.png"/><Relationship Id="rId220" Type="http://schemas.openxmlformats.org/officeDocument/2006/relationships/image" Target="media/image170.png"/><Relationship Id="rId225" Type="http://schemas.openxmlformats.org/officeDocument/2006/relationships/image" Target="media/image175.png"/><Relationship Id="rId241" Type="http://schemas.openxmlformats.org/officeDocument/2006/relationships/footer" Target="footer2.xml"/><Relationship Id="rId15" Type="http://schemas.openxmlformats.org/officeDocument/2006/relationships/image" Target="media/image6.wmf"/><Relationship Id="rId36" Type="http://schemas.openxmlformats.org/officeDocument/2006/relationships/oleObject" Target="embeddings/oleObject14.bin"/><Relationship Id="rId57" Type="http://schemas.openxmlformats.org/officeDocument/2006/relationships/image" Target="media/image27.wmf"/><Relationship Id="rId106" Type="http://schemas.openxmlformats.org/officeDocument/2006/relationships/image" Target="media/image58.png"/><Relationship Id="rId127" Type="http://schemas.openxmlformats.org/officeDocument/2006/relationships/image" Target="media/image79.png"/><Relationship Id="rId10" Type="http://schemas.openxmlformats.org/officeDocument/2006/relationships/oleObject" Target="embeddings/oleObject1.bin"/><Relationship Id="rId31" Type="http://schemas.openxmlformats.org/officeDocument/2006/relationships/image" Target="media/image14.wmf"/><Relationship Id="rId52" Type="http://schemas.openxmlformats.org/officeDocument/2006/relationships/oleObject" Target="embeddings/oleObject22.bin"/><Relationship Id="rId73" Type="http://schemas.openxmlformats.org/officeDocument/2006/relationships/oleObject" Target="embeddings/oleObject31.bin"/><Relationship Id="rId78" Type="http://schemas.openxmlformats.org/officeDocument/2006/relationships/image" Target="media/image39.wmf"/><Relationship Id="rId94" Type="http://schemas.openxmlformats.org/officeDocument/2006/relationships/oleObject" Target="embeddings/oleObject42.bin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122" Type="http://schemas.openxmlformats.org/officeDocument/2006/relationships/image" Target="media/image74.png"/><Relationship Id="rId143" Type="http://schemas.openxmlformats.org/officeDocument/2006/relationships/image" Target="media/image95.png"/><Relationship Id="rId148" Type="http://schemas.openxmlformats.org/officeDocument/2006/relationships/image" Target="media/image100.png"/><Relationship Id="rId164" Type="http://schemas.openxmlformats.org/officeDocument/2006/relationships/image" Target="media/image116.png"/><Relationship Id="rId169" Type="http://schemas.openxmlformats.org/officeDocument/2006/relationships/image" Target="media/image121.png"/><Relationship Id="rId185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80" Type="http://schemas.openxmlformats.org/officeDocument/2006/relationships/image" Target="media/image131.png"/><Relationship Id="rId210" Type="http://schemas.openxmlformats.org/officeDocument/2006/relationships/image" Target="media/image161.png"/><Relationship Id="rId215" Type="http://schemas.openxmlformats.org/officeDocument/2006/relationships/image" Target="media/image166.png"/><Relationship Id="rId236" Type="http://schemas.openxmlformats.org/officeDocument/2006/relationships/image" Target="media/image186.jpeg"/><Relationship Id="rId26" Type="http://schemas.openxmlformats.org/officeDocument/2006/relationships/oleObject" Target="embeddings/oleObject9.bin"/><Relationship Id="rId231" Type="http://schemas.openxmlformats.org/officeDocument/2006/relationships/image" Target="media/image181.png"/><Relationship Id="rId47" Type="http://schemas.openxmlformats.org/officeDocument/2006/relationships/image" Target="media/image22.wmf"/><Relationship Id="rId68" Type="http://schemas.openxmlformats.org/officeDocument/2006/relationships/image" Target="media/image34.wmf"/><Relationship Id="rId89" Type="http://schemas.openxmlformats.org/officeDocument/2006/relationships/oleObject" Target="embeddings/oleObject37.bin"/><Relationship Id="rId112" Type="http://schemas.openxmlformats.org/officeDocument/2006/relationships/image" Target="media/image64.png"/><Relationship Id="rId133" Type="http://schemas.openxmlformats.org/officeDocument/2006/relationships/image" Target="media/image85.png"/><Relationship Id="rId154" Type="http://schemas.openxmlformats.org/officeDocument/2006/relationships/image" Target="media/image106.png"/><Relationship Id="rId175" Type="http://schemas.openxmlformats.org/officeDocument/2006/relationships/image" Target="media/image126.png"/><Relationship Id="rId196" Type="http://schemas.openxmlformats.org/officeDocument/2006/relationships/image" Target="media/image147.png"/><Relationship Id="rId200" Type="http://schemas.openxmlformats.org/officeDocument/2006/relationships/image" Target="media/image151.png"/><Relationship Id="rId16" Type="http://schemas.openxmlformats.org/officeDocument/2006/relationships/oleObject" Target="embeddings/oleObject4.bin"/><Relationship Id="rId221" Type="http://schemas.openxmlformats.org/officeDocument/2006/relationships/image" Target="media/image171.png"/><Relationship Id="rId242" Type="http://schemas.openxmlformats.org/officeDocument/2006/relationships/fontTable" Target="fontTable.xml"/><Relationship Id="rId37" Type="http://schemas.openxmlformats.org/officeDocument/2006/relationships/image" Target="media/image17.wmf"/><Relationship Id="rId58" Type="http://schemas.openxmlformats.org/officeDocument/2006/relationships/oleObject" Target="embeddings/oleObject25.bin"/><Relationship Id="rId79" Type="http://schemas.openxmlformats.org/officeDocument/2006/relationships/oleObject" Target="embeddings/oleObject34.bin"/><Relationship Id="rId102" Type="http://schemas.openxmlformats.org/officeDocument/2006/relationships/image" Target="media/image54.png"/><Relationship Id="rId123" Type="http://schemas.openxmlformats.org/officeDocument/2006/relationships/image" Target="media/image75.png"/><Relationship Id="rId144" Type="http://schemas.openxmlformats.org/officeDocument/2006/relationships/image" Target="media/image96.png"/><Relationship Id="rId90" Type="http://schemas.openxmlformats.org/officeDocument/2006/relationships/oleObject" Target="embeddings/oleObject38.bin"/><Relationship Id="rId165" Type="http://schemas.openxmlformats.org/officeDocument/2006/relationships/image" Target="media/image117.png"/><Relationship Id="rId186" Type="http://schemas.openxmlformats.org/officeDocument/2006/relationships/image" Target="media/image137.png"/><Relationship Id="rId211" Type="http://schemas.openxmlformats.org/officeDocument/2006/relationships/image" Target="media/image162.png"/><Relationship Id="rId232" Type="http://schemas.openxmlformats.org/officeDocument/2006/relationships/image" Target="media/image182.png"/><Relationship Id="rId27" Type="http://schemas.openxmlformats.org/officeDocument/2006/relationships/image" Target="media/image12.wmf"/><Relationship Id="rId48" Type="http://schemas.openxmlformats.org/officeDocument/2006/relationships/oleObject" Target="embeddings/oleObject20.bin"/><Relationship Id="rId69" Type="http://schemas.openxmlformats.org/officeDocument/2006/relationships/oleObject" Target="embeddings/oleObject29.bin"/><Relationship Id="rId113" Type="http://schemas.openxmlformats.org/officeDocument/2006/relationships/image" Target="media/image65.png"/><Relationship Id="rId134" Type="http://schemas.openxmlformats.org/officeDocument/2006/relationships/image" Target="media/image86.png"/><Relationship Id="rId80" Type="http://schemas.openxmlformats.org/officeDocument/2006/relationships/oleObject" Target="embeddings/oleObject35.bin"/><Relationship Id="rId155" Type="http://schemas.openxmlformats.org/officeDocument/2006/relationships/image" Target="media/image107.png"/><Relationship Id="rId176" Type="http://schemas.openxmlformats.org/officeDocument/2006/relationships/image" Target="media/image127.png"/><Relationship Id="rId197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3187</Words>
  <Characters>18170</Characters>
  <Application>Microsoft Office Word</Application>
  <DocSecurity>0</DocSecurity>
  <Lines>151</Lines>
  <Paragraphs>42</Paragraphs>
  <ScaleCrop>false</ScaleCrop>
  <Company>gdut</Company>
  <LinksUpToDate>false</LinksUpToDate>
  <CharactersWithSpaces>21315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数字逻辑</dc:title>
  <dc:creator>jzw</dc:creator>
  <cp:lastModifiedBy>CY FH</cp:lastModifiedBy>
  <cp:revision>5</cp:revision>
  <dcterms:created xsi:type="dcterms:W3CDTF">2024-12-19T13:27:00Z</dcterms:created>
  <dcterms:modified xsi:type="dcterms:W3CDTF">2024-12-28T02:01:00Z</dcterms:modified>
</cp:coreProperties>
</file>